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0328ACAE" w:rsidR="00667E1D" w:rsidRDefault="00667E1D" w:rsidP="00667E1D">
      <w:pPr>
        <w:ind w:firstLine="720"/>
        <w:jc w:val="both"/>
      </w:pPr>
      <w:r>
        <w:t xml:space="preserve">Adventure Works Cycles, the fictitious </w:t>
      </w:r>
      <w:commentRangeStart w:id="0"/>
      <w:commentRangeStart w:id="1"/>
      <w:r>
        <w:t>company</w:t>
      </w:r>
      <w:commentRangeEnd w:id="0"/>
      <w:r w:rsidR="004B244C">
        <w:rPr>
          <w:rStyle w:val="CommentReference"/>
        </w:rPr>
        <w:commentReference w:id="0"/>
      </w:r>
      <w:commentRangeEnd w:id="1"/>
      <w:r w:rsidR="00642E0E">
        <w:rPr>
          <w:rStyle w:val="CommentReference"/>
        </w:rPr>
        <w:commentReference w:id="1"/>
      </w:r>
      <w:r>
        <w:t xml:space="preserve"> on which the </w:t>
      </w:r>
      <w:proofErr w:type="spellStart"/>
      <w:r>
        <w:t>AdventureWorks</w:t>
      </w:r>
      <w:proofErr w:type="spellEnd"/>
      <w:r>
        <w:t xml:space="preserve"> sample databases are based, is a large, multinational manufacturing company. The company manufactures and sells metal and composite bicycles to North</w:t>
      </w:r>
      <w:del w:id="2" w:author="Ramaraj Marimuthu" w:date="2020-12-02T13:05:00Z">
        <w:r w:rsidDel="00A52425">
          <w:delText xml:space="preserve"> American</w:delText>
        </w:r>
      </w:del>
      <w:r>
        <w:t>, European and Asian commercial markets. While its base operation is located in Bothell, Washington with 290 employees, several regional sales teams are located throughout their market base.</w:t>
      </w:r>
    </w:p>
    <w:p w14:paraId="65C112B1" w14:textId="77777777" w:rsidR="00667E1D" w:rsidRDefault="00667E1D" w:rsidP="00667E1D">
      <w:pPr>
        <w:ind w:firstLine="720"/>
        <w:jc w:val="both"/>
      </w:pPr>
    </w:p>
    <w:p w14:paraId="4679DB55" w14:textId="7E964DE6" w:rsidR="0021330C" w:rsidRDefault="00667E1D" w:rsidP="00CC0962">
      <w:pPr>
        <w:ind w:firstLine="720"/>
        <w:jc w:val="both"/>
      </w:pPr>
      <w:r>
        <w:t xml:space="preserve">In </w:t>
      </w:r>
      <w:r w:rsidRPr="00A84F0D">
        <w:rPr>
          <w:b/>
          <w:bCs/>
          <w:rPrChange w:id="3" w:author="Ramaraj Marimuthu" w:date="2020-12-02T13:05:00Z">
            <w:rPr/>
          </w:rPrChange>
        </w:rPr>
        <w:t>2000</w:t>
      </w:r>
      <w:r>
        <w:t xml:space="preserve">, Adventure Works Cycles bought a small manufacturing plant, </w:t>
      </w:r>
      <w:proofErr w:type="spellStart"/>
      <w:r>
        <w:t>Importadores</w:t>
      </w:r>
      <w:proofErr w:type="spellEnd"/>
      <w:r>
        <w:t xml:space="preserve"> Neptuno, located in Mexico. </w:t>
      </w:r>
      <w:proofErr w:type="spellStart"/>
      <w:r>
        <w:t>Importadores</w:t>
      </w:r>
      <w:proofErr w:type="spellEnd"/>
      <w:r>
        <w:t xml:space="preserve"> Neptuno manufactures several critical subcomponents for the Adventure Works Cycles product line. These subcomponents are shipped to the Bothell location for final product assembly. In 2001, </w:t>
      </w:r>
      <w:proofErr w:type="spellStart"/>
      <w:r>
        <w:t>Importadores</w:t>
      </w:r>
      <w:proofErr w:type="spellEnd"/>
      <w:r>
        <w:t xml:space="preserve"> </w:t>
      </w:r>
      <w:proofErr w:type="gramStart"/>
      <w:r>
        <w:t>Neptuno,</w:t>
      </w:r>
      <w:proofErr w:type="gramEnd"/>
      <w:r>
        <w:t xml:space="preserve"> became the sole manufacturer and distributor of the touring bicycle product group</w:t>
      </w:r>
      <w:ins w:id="4" w:author="Ramaraj Marimuthu" w:date="2020-12-02T13:05:00Z">
        <w:r w:rsidR="00177E87">
          <w:t xml:space="preserve"> details</w:t>
        </w:r>
      </w:ins>
      <w:r>
        <w:t>.</w:t>
      </w:r>
    </w:p>
    <w:p w14:paraId="3CA1B53D" w14:textId="77777777" w:rsidR="0021330C" w:rsidRDefault="0021330C" w:rsidP="0021330C"/>
    <w:p w14:paraId="4311D4C0" w14:textId="2BC8423C" w:rsidR="00D26968" w:rsidRPr="005906DF" w:rsidRDefault="00D26968" w:rsidP="00D26968">
      <w:pPr>
        <w:pStyle w:val="Heading3"/>
      </w:pPr>
      <w:r w:rsidRPr="005906DF">
        <w:t>Mathematical Equation</w:t>
      </w:r>
      <w:r>
        <w:t>:</w:t>
      </w:r>
    </w:p>
    <w:p w14:paraId="1E1B99B4" w14:textId="77777777" w:rsidR="00D26968" w:rsidRPr="005906DF" w:rsidRDefault="00D26968" w:rsidP="00D26968">
      <w:pPr>
        <w:spacing w:after="24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w:rPr>
                              <w:rFonts w:ascii="Cambria Math" w:hAnsi="Cambria Math"/>
                            </w:rPr>
                            <m:t>nπx</m:t>
                          </m:r>
                        </m:num>
                        <m:den>
                          <m:r>
                            <w:rPr>
                              <w:rFonts w:ascii="Cambria Math" w:hAnsi="Cambria Math"/>
                            </w:rPr>
                            <m:t>L</m:t>
                          </m:r>
                        </m:den>
                      </m:f>
                    </m:e>
                  </m:func>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f>
                        <m:fPr>
                          <m:ctrlPr>
                            <w:rPr>
                              <w:rFonts w:ascii="Cambria Math" w:hAnsi="Cambria Math"/>
                            </w:rPr>
                          </m:ctrlPr>
                        </m:fPr>
                        <m:num>
                          <m:r>
                            <w:rPr>
                              <w:rFonts w:ascii="Cambria Math" w:hAnsi="Cambria Math"/>
                            </w:rPr>
                            <m:t>nπx</m:t>
                          </m:r>
                        </m:num>
                        <m:den>
                          <m:r>
                            <w:rPr>
                              <w:rFonts w:ascii="Cambria Math" w:hAnsi="Cambria Math"/>
                            </w:rPr>
                            <m:t>L</m:t>
                          </m:r>
                        </m:den>
                      </m:f>
                    </m:e>
                  </m:func>
                </m:e>
              </m:d>
            </m:e>
          </m:nary>
        </m:oMath>
      </m:oMathPara>
    </w:p>
    <w:p w14:paraId="588BF7E2" w14:textId="77777777" w:rsidR="00CF2A44" w:rsidRDefault="00CF2A44" w:rsidP="00667E1D">
      <w:pPr>
        <w:ind w:firstLine="720"/>
        <w:jc w:val="both"/>
      </w:pPr>
    </w:p>
    <w:p w14:paraId="313B8DD1" w14:textId="25666BD9"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shd w:val="clear" w:color="auto" w:fill="auto"/>
          </w:tcPr>
          <w:p w14:paraId="54BC4AD7" w14:textId="26B9568A" w:rsidR="00667E1D" w:rsidRDefault="00667E1D" w:rsidP="00043B88">
            <w:pPr>
              <w:jc w:val="both"/>
            </w:pPr>
            <w:r>
              <w:rPr>
                <w:noProof/>
              </w:rPr>
              <w:drawing>
                <wp:anchor distT="0" distB="0" distL="114300" distR="114300" simplePos="0" relativeHeight="251659264"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shd w:val="clear" w:color="auto" w:fill="auto"/>
          </w:tcPr>
          <w:p w14:paraId="568FF19F" w14:textId="77777777" w:rsidR="00667E1D" w:rsidRDefault="00667E1D" w:rsidP="00043B88">
            <w:pPr>
              <w:pStyle w:val="Heading1"/>
              <w:jc w:val="both"/>
            </w:pPr>
            <w:r>
              <w:t>Mountain-200</w:t>
            </w:r>
          </w:p>
          <w:p w14:paraId="6B354098" w14:textId="77777777" w:rsidR="00667E1D" w:rsidRDefault="00667E1D" w:rsidP="00043B88">
            <w:pPr>
              <w:jc w:val="both"/>
            </w:pPr>
            <w:r>
              <w:t>Product No: BK-M68B-38</w:t>
            </w:r>
          </w:p>
          <w:p w14:paraId="74FBED45" w14:textId="77777777" w:rsidR="00667E1D" w:rsidRDefault="00667E1D" w:rsidP="00043B88">
            <w:pPr>
              <w:jc w:val="both"/>
            </w:pPr>
            <w:r>
              <w:t>Size: 38</w:t>
            </w:r>
          </w:p>
          <w:p w14:paraId="7FCA5930" w14:textId="77777777" w:rsidR="00667E1D" w:rsidRDefault="00667E1D" w:rsidP="00043B88">
            <w:pPr>
              <w:jc w:val="both"/>
            </w:pPr>
            <w:r>
              <w:t>Weight: 25</w:t>
            </w:r>
          </w:p>
          <w:p w14:paraId="10CC80A6" w14:textId="77777777" w:rsidR="00667E1D" w:rsidRDefault="00667E1D" w:rsidP="00043B88">
            <w:pPr>
              <w:jc w:val="both"/>
            </w:pPr>
            <w:r>
              <w:t>Price: $2,294.99</w:t>
            </w:r>
          </w:p>
          <w:p w14:paraId="10701DAD" w14:textId="77777777" w:rsidR="00667E1D" w:rsidRDefault="00667E1D" w:rsidP="00043B88">
            <w:pPr>
              <w:jc w:val="both"/>
            </w:pPr>
          </w:p>
          <w:p w14:paraId="382F2042" w14:textId="77777777" w:rsidR="00667E1D" w:rsidRDefault="00667E1D" w:rsidP="00043B88">
            <w:pPr>
              <w:jc w:val="both"/>
            </w:pPr>
          </w:p>
        </w:tc>
      </w:tr>
      <w:tr w:rsidR="00667E1D" w14:paraId="206C7480" w14:textId="77777777" w:rsidTr="00CF2A44">
        <w:trPr>
          <w:trHeight w:val="2303"/>
        </w:trPr>
        <w:tc>
          <w:tcPr>
            <w:tcW w:w="5056" w:type="dxa"/>
            <w:shd w:val="clear" w:color="auto" w:fill="auto"/>
          </w:tcPr>
          <w:p w14:paraId="19033946" w14:textId="77777777" w:rsidR="00667E1D" w:rsidRDefault="00667E1D" w:rsidP="00043B88">
            <w:pPr>
              <w:pStyle w:val="Heading1"/>
              <w:jc w:val="both"/>
            </w:pPr>
            <w:r>
              <w:t>Mountain-300</w:t>
            </w:r>
          </w:p>
          <w:p w14:paraId="2BB8F9B1" w14:textId="77777777" w:rsidR="00667E1D" w:rsidRDefault="00667E1D" w:rsidP="00043B88">
            <w:pPr>
              <w:jc w:val="both"/>
            </w:pPr>
            <w:commentRangeStart w:id="5"/>
            <w:commentRangeStart w:id="6"/>
            <w:commentRangeStart w:id="7"/>
            <w:r>
              <w:t>Product No</w:t>
            </w:r>
            <w:commentRangeEnd w:id="5"/>
            <w:r w:rsidR="00642E0E">
              <w:rPr>
                <w:rStyle w:val="CommentReference"/>
              </w:rPr>
              <w:commentReference w:id="5"/>
            </w:r>
            <w:commentRangeEnd w:id="6"/>
            <w:r w:rsidR="00642E0E">
              <w:rPr>
                <w:rStyle w:val="CommentReference"/>
              </w:rPr>
              <w:commentReference w:id="6"/>
            </w:r>
            <w:commentRangeEnd w:id="7"/>
            <w:r w:rsidR="00642E0E">
              <w:rPr>
                <w:rStyle w:val="CommentReference"/>
              </w:rPr>
              <w:commentReference w:id="7"/>
            </w:r>
            <w:r>
              <w:t>: BK-M47B-38</w:t>
            </w:r>
          </w:p>
          <w:p w14:paraId="724FBBD0" w14:textId="77777777" w:rsidR="00667E1D" w:rsidRDefault="00667E1D" w:rsidP="00043B88">
            <w:pPr>
              <w:jc w:val="both"/>
            </w:pPr>
            <w:r>
              <w:t>Size: 35</w:t>
            </w:r>
          </w:p>
          <w:p w14:paraId="77E50376" w14:textId="77777777" w:rsidR="00667E1D" w:rsidRDefault="00667E1D" w:rsidP="00043B88">
            <w:pPr>
              <w:jc w:val="both"/>
            </w:pPr>
            <w:r>
              <w:t>Weight: 22</w:t>
            </w:r>
          </w:p>
          <w:p w14:paraId="27C2AB19" w14:textId="77777777" w:rsidR="00667E1D" w:rsidRDefault="00667E1D" w:rsidP="00043B88">
            <w:pPr>
              <w:jc w:val="both"/>
            </w:pPr>
            <w:r>
              <w:t>Price: $1,079.99</w:t>
            </w:r>
          </w:p>
          <w:p w14:paraId="722AA0D7" w14:textId="77777777" w:rsidR="00667E1D" w:rsidRDefault="00667E1D" w:rsidP="00043B88">
            <w:pPr>
              <w:jc w:val="both"/>
            </w:pPr>
          </w:p>
          <w:p w14:paraId="6869523D" w14:textId="77777777" w:rsidR="00667E1D" w:rsidRDefault="00667E1D" w:rsidP="00043B88">
            <w:pPr>
              <w:jc w:val="both"/>
            </w:pPr>
          </w:p>
        </w:tc>
        <w:tc>
          <w:tcPr>
            <w:tcW w:w="5056" w:type="dxa"/>
            <w:shd w:val="clear" w:color="auto" w:fill="auto"/>
          </w:tcPr>
          <w:p w14:paraId="2B84CAFF" w14:textId="65442458" w:rsidR="00667E1D" w:rsidRDefault="00CF2A44" w:rsidP="00043B88">
            <w:pPr>
              <w:pStyle w:val="Heading1"/>
              <w:jc w:val="both"/>
            </w:pPr>
            <w:r>
              <w:rPr>
                <w:noProof/>
              </w:rPr>
              <w:drawing>
                <wp:anchor distT="0" distB="0" distL="114300" distR="114300" simplePos="0" relativeHeight="251660288"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3B15129C" w14:textId="77777777" w:rsidR="00667E1D" w:rsidRDefault="00667E1D" w:rsidP="00C11F99">
      <w:pPr>
        <w:rPr>
          <w:rFonts w:ascii="Calibri" w:hAnsi="Calibri"/>
          <w:b/>
          <w:u w:val="single"/>
        </w:rPr>
      </w:pPr>
    </w:p>
    <w:p w14:paraId="37A6882B" w14:textId="77777777" w:rsidR="00667E1D" w:rsidRDefault="00667E1D" w:rsidP="00C11F99">
      <w:pPr>
        <w:rPr>
          <w:rFonts w:ascii="Calibri" w:hAnsi="Calibri"/>
          <w:b/>
          <w:u w:val="single"/>
        </w:rPr>
      </w:pPr>
    </w:p>
    <w:p w14:paraId="1BF0CA73" w14:textId="77777777" w:rsidR="00D26968" w:rsidRDefault="00D26968" w:rsidP="00C11F99">
      <w:pPr>
        <w:rPr>
          <w:rFonts w:ascii="Calibri" w:hAnsi="Calibri"/>
          <w:b/>
          <w:u w:val="single"/>
        </w:rPr>
      </w:pPr>
    </w:p>
    <w:p w14:paraId="555D0080" w14:textId="77777777" w:rsidR="00CC0962" w:rsidRDefault="00CC0962" w:rsidP="00C11F99">
      <w:pPr>
        <w:rPr>
          <w:rFonts w:ascii="Calibri" w:hAnsi="Calibri"/>
          <w:b/>
          <w:u w:val="single"/>
        </w:rPr>
      </w:pPr>
    </w:p>
    <w:p w14:paraId="65118D5D" w14:textId="77777777" w:rsidR="00CC0962" w:rsidRDefault="00CC0962">
      <w:pPr>
        <w:spacing w:after="160" w:line="259" w:lineRule="auto"/>
        <w:rPr>
          <w:rFonts w:ascii="Calibri" w:hAnsi="Calibri"/>
          <w:b/>
          <w:u w:val="single"/>
        </w:rPr>
      </w:pPr>
      <w:r>
        <w:rPr>
          <w:rFonts w:ascii="Calibri" w:hAnsi="Calibri"/>
          <w:b/>
          <w:u w:val="single"/>
        </w:rPr>
        <w:br w:type="page"/>
      </w:r>
    </w:p>
    <w:p w14:paraId="02A4B974" w14:textId="77777777" w:rsidR="00404CDA" w:rsidRDefault="00404CDA" w:rsidP="00404CDA">
      <w:pPr>
        <w:jc w:val="center"/>
        <w:rPr>
          <w:sz w:val="56"/>
          <w:szCs w:val="56"/>
        </w:rPr>
      </w:pPr>
      <w:r w:rsidRPr="00D219AC">
        <w:rPr>
          <w:sz w:val="56"/>
          <w:szCs w:val="56"/>
        </w:rPr>
        <w:lastRenderedPageBreak/>
        <w:t>Marketing Campaign Process</w:t>
      </w:r>
    </w:p>
    <w:p w14:paraId="046B515D" w14:textId="77777777" w:rsidR="00404CDA" w:rsidRDefault="00404CDA" w:rsidP="00404CDA">
      <w:r w:rsidRPr="00011304">
        <w:rPr>
          <w:noProof/>
        </w:rPr>
        <w:drawing>
          <wp:anchor distT="0" distB="0" distL="114300" distR="114300" simplePos="0" relativeHeight="251665408" behindDoc="0" locked="0" layoutInCell="1" allowOverlap="1" wp14:anchorId="0ACC1A16" wp14:editId="53116F42">
            <wp:simplePos x="0" y="0"/>
            <wp:positionH relativeFrom="column">
              <wp:posOffset>2117</wp:posOffset>
            </wp:positionH>
            <wp:positionV relativeFrom="paragraph">
              <wp:posOffset>313690</wp:posOffset>
            </wp:positionV>
            <wp:extent cx="5943600" cy="4838065"/>
            <wp:effectExtent l="19050" t="0" r="57150" b="0"/>
            <wp:wrapNone/>
            <wp:docPr id="743811912" name="Diagram 1">
              <a:extLst xmlns:a="http://schemas.openxmlformats.org/drawingml/2006/main">
                <a:ext uri="{FF2B5EF4-FFF2-40B4-BE49-F238E27FC236}">
                  <a16:creationId xmlns:a16="http://schemas.microsoft.com/office/drawing/2014/main" id="{D113D4A3-F797-BCA3-70C4-52CCB09F745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p>
    <w:p w14:paraId="241D156F" w14:textId="77777777" w:rsidR="00404CDA" w:rsidRDefault="00404CDA" w:rsidP="00404CDA">
      <w:r>
        <w:br w:type="page"/>
      </w:r>
    </w:p>
    <w:p w14:paraId="1B07761A" w14:textId="0896E109" w:rsidR="00CC0962" w:rsidRDefault="00CC0962" w:rsidP="00CC0962">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lastRenderedPageBreak/>
        <w:t>CHEST X-RAY REPORT</w:t>
      </w:r>
    </w:p>
    <w:tbl>
      <w:tblPr>
        <w:tblStyle w:val="TableGrid"/>
        <w:tblW w:w="0" w:type="auto"/>
        <w:tblInd w:w="0" w:type="dxa"/>
        <w:tblLook w:val="04A0" w:firstRow="1" w:lastRow="0" w:firstColumn="1" w:lastColumn="0" w:noHBand="0" w:noVBand="1"/>
      </w:tblPr>
      <w:tblGrid>
        <w:gridCol w:w="9350"/>
      </w:tblGrid>
      <w:tr w:rsidR="00CC0962" w14:paraId="460FAD79" w14:textId="77777777" w:rsidTr="00CC0962">
        <w:tc>
          <w:tcPr>
            <w:tcW w:w="9350" w:type="dxa"/>
            <w:tcBorders>
              <w:top w:val="single" w:sz="4" w:space="0" w:color="auto"/>
              <w:left w:val="single" w:sz="4" w:space="0" w:color="auto"/>
              <w:bottom w:val="single" w:sz="4" w:space="0" w:color="auto"/>
              <w:right w:val="single" w:sz="4" w:space="0" w:color="auto"/>
            </w:tcBorders>
            <w:hideMark/>
          </w:tcPr>
          <w:p w14:paraId="084A8E4D" w14:textId="77777777" w:rsidR="00CC0962" w:rsidRDefault="00CC0962">
            <w:pPr>
              <w:spacing w:before="240" w:line="360" w:lineRule="auto"/>
              <w:rPr>
                <w:rFonts w:asciiTheme="majorBidi" w:hAnsiTheme="majorBidi" w:cstheme="majorBidi"/>
              </w:rPr>
            </w:pPr>
            <w:r>
              <w:rPr>
                <w:rFonts w:asciiTheme="majorBidi" w:hAnsiTheme="majorBidi" w:cstheme="majorBidi"/>
                <w:b/>
                <w:bCs/>
              </w:rPr>
              <w:t>Patient Name :</w:t>
            </w:r>
            <w:r>
              <w:rPr>
                <w:rFonts w:asciiTheme="majorBidi" w:hAnsiTheme="majorBidi" w:cstheme="majorBidi"/>
              </w:rPr>
              <w:t xml:space="preserve"> Andrew Fuller  </w:t>
            </w:r>
          </w:p>
          <w:p w14:paraId="2F41E50F" w14:textId="77777777" w:rsidR="00CC0962" w:rsidRDefault="00CC0962">
            <w:pPr>
              <w:spacing w:line="360" w:lineRule="auto"/>
              <w:rPr>
                <w:rFonts w:asciiTheme="majorBidi" w:hAnsiTheme="majorBidi" w:cstheme="majorBidi"/>
              </w:rPr>
            </w:pPr>
            <w:r>
              <w:rPr>
                <w:rFonts w:asciiTheme="majorBidi" w:hAnsiTheme="majorBidi" w:cstheme="majorBidi"/>
                <w:b/>
                <w:bCs/>
              </w:rPr>
              <w:t>Date of Birth  :</w:t>
            </w:r>
            <w:r>
              <w:rPr>
                <w:rFonts w:asciiTheme="majorBidi" w:hAnsiTheme="majorBidi" w:cstheme="majorBidi"/>
              </w:rPr>
              <w:t xml:space="preserve"> 1980-01-01 </w:t>
            </w:r>
          </w:p>
          <w:p w14:paraId="0DFD3610" w14:textId="77777777" w:rsidR="00CC0962" w:rsidRDefault="00CC0962">
            <w:pPr>
              <w:spacing w:after="240" w:line="360" w:lineRule="auto"/>
              <w:rPr>
                <w:rFonts w:asciiTheme="majorBidi" w:hAnsiTheme="majorBidi" w:cstheme="majorBidi"/>
              </w:rPr>
            </w:pPr>
            <w:r>
              <w:rPr>
                <w:rFonts w:asciiTheme="majorBidi" w:hAnsiTheme="majorBidi" w:cstheme="majorBidi"/>
                <w:b/>
                <w:bCs/>
              </w:rPr>
              <w:t>Date                 :</w:t>
            </w:r>
            <w:r>
              <w:rPr>
                <w:rFonts w:asciiTheme="majorBidi" w:hAnsiTheme="majorBidi" w:cstheme="majorBidi"/>
              </w:rPr>
              <w:t xml:space="preserve"> 2023-12-05 </w:t>
            </w:r>
          </w:p>
        </w:tc>
      </w:tr>
      <w:tr w:rsidR="00CC0962" w14:paraId="77C3E285" w14:textId="77777777" w:rsidTr="00CC0962">
        <w:tc>
          <w:tcPr>
            <w:tcW w:w="9350" w:type="dxa"/>
            <w:tcBorders>
              <w:top w:val="single" w:sz="4" w:space="0" w:color="auto"/>
              <w:left w:val="single" w:sz="4" w:space="0" w:color="auto"/>
              <w:bottom w:val="single" w:sz="4" w:space="0" w:color="auto"/>
              <w:right w:val="single" w:sz="4" w:space="0" w:color="auto"/>
            </w:tcBorders>
            <w:hideMark/>
          </w:tcPr>
          <w:p w14:paraId="627ED47F" w14:textId="0C8DF1BF" w:rsidR="00CC0962" w:rsidRDefault="00CC0962">
            <w:pPr>
              <w:spacing w:before="240" w:line="360" w:lineRule="auto"/>
              <w:rPr>
                <w:rFonts w:asciiTheme="majorBidi" w:hAnsiTheme="majorBidi" w:cstheme="majorBidi"/>
              </w:rPr>
            </w:pPr>
            <w:r>
              <w:rPr>
                <w:noProof/>
              </w:rPr>
              <w:drawing>
                <wp:anchor distT="0" distB="0" distL="114300" distR="114300" simplePos="0" relativeHeight="251662336" behindDoc="1" locked="0" layoutInCell="1" allowOverlap="1" wp14:anchorId="2D6F88D6" wp14:editId="2A334940">
                  <wp:simplePos x="0" y="0"/>
                  <wp:positionH relativeFrom="column">
                    <wp:posOffset>1852295</wp:posOffset>
                  </wp:positionH>
                  <wp:positionV relativeFrom="paragraph">
                    <wp:posOffset>429260</wp:posOffset>
                  </wp:positionV>
                  <wp:extent cx="1653540" cy="189230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53540" cy="18923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2AE14DE3" wp14:editId="0F802018">
                      <wp:simplePos x="0" y="0"/>
                      <wp:positionH relativeFrom="column">
                        <wp:posOffset>1423670</wp:posOffset>
                      </wp:positionH>
                      <wp:positionV relativeFrom="paragraph">
                        <wp:posOffset>2410460</wp:posOffset>
                      </wp:positionV>
                      <wp:extent cx="2562225" cy="167005"/>
                      <wp:effectExtent l="0" t="0" r="9525" b="0"/>
                      <wp:wrapTopAndBottom/>
                      <wp:docPr id="6" name="Text Box 6"/>
                      <wp:cNvGraphicFramePr/>
                      <a:graphic xmlns:a="http://schemas.openxmlformats.org/drawingml/2006/main">
                        <a:graphicData uri="http://schemas.microsoft.com/office/word/2010/wordprocessingShape">
                          <wps:wsp>
                            <wps:cNvSpPr txBox="1"/>
                            <wps:spPr>
                              <a:xfrm>
                                <a:off x="0" y="0"/>
                                <a:ext cx="2562225" cy="160655"/>
                              </a:xfrm>
                              <a:prstGeom prst="rect">
                                <a:avLst/>
                              </a:prstGeom>
                              <a:solidFill>
                                <a:prstClr val="white"/>
                              </a:solidFill>
                              <a:ln>
                                <a:noFill/>
                              </a:ln>
                            </wps:spPr>
                            <wps:txbx>
                              <w:txbxContent>
                                <w:p w14:paraId="2075D6A2" w14:textId="77777777" w:rsidR="00CC0962" w:rsidRDefault="00CC0962" w:rsidP="00CC0962">
                                  <w:pPr>
                                    <w:jc w:val="center"/>
                                    <w:rPr>
                                      <w:sz w:val="22"/>
                                      <w:szCs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1</w:t>
                                  </w:r>
                                  <w:r>
                                    <w:rPr>
                                      <w:sz w:val="22"/>
                                      <w:szCs w:val="22"/>
                                    </w:rPr>
                                    <w:fldChar w:fldCharType="end"/>
                                  </w:r>
                                  <w:r>
                                    <w:rPr>
                                      <w:sz w:val="22"/>
                                      <w:szCs w:val="22"/>
                                    </w:rPr>
                                    <w:t>: Chest X-ray- TIFF Version</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w14:anchorId="2AE14DE3" id="_x0000_t202" coordsize="21600,21600" o:spt="202" path="m,l,21600r21600,l21600,xe">
                      <v:stroke joinstyle="miter"/>
                      <v:path gradientshapeok="t" o:connecttype="rect"/>
                    </v:shapetype>
                    <v:shape id="Text Box 6" o:spid="_x0000_s1026" type="#_x0000_t202" style="position:absolute;margin-left:112.1pt;margin-top:189.8pt;width:201.75pt;height:1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" stroked="f">
                      <v:textbox style="mso-fit-shape-to-text:t" inset="0,0,0,0">
                        <w:txbxContent>
                          <w:p w14:paraId="2075D6A2" w14:textId="77777777" w:rsidR="00CC0962" w:rsidRDefault="00CC0962" w:rsidP="00CC0962">
                            <w:pPr>
                              <w:jc w:val="center"/>
                              <w:rPr>
                                <w:sz w:val="22"/>
                                <w:szCs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1</w:t>
                            </w:r>
                            <w:r>
                              <w:rPr>
                                <w:sz w:val="22"/>
                                <w:szCs w:val="22"/>
                              </w:rPr>
                              <w:fldChar w:fldCharType="end"/>
                            </w:r>
                            <w:r>
                              <w:rPr>
                                <w:sz w:val="22"/>
                                <w:szCs w:val="22"/>
                              </w:rPr>
                              <w:t>: Chest X-ray- TIFF Version</w:t>
                            </w:r>
                          </w:p>
                        </w:txbxContent>
                      </v:textbox>
                      <w10:wrap type="topAndBottom"/>
                    </v:shape>
                  </w:pict>
                </mc:Fallback>
              </mc:AlternateContent>
            </w:r>
            <w:r>
              <w:rPr>
                <w:rFonts w:asciiTheme="majorBidi" w:hAnsiTheme="majorBidi" w:cstheme="majorBidi"/>
                <w:b/>
                <w:bCs/>
              </w:rPr>
              <w:t>X-ray Number :</w:t>
            </w:r>
            <w:r>
              <w:rPr>
                <w:rFonts w:asciiTheme="majorBidi" w:hAnsiTheme="majorBidi" w:cstheme="majorBidi"/>
              </w:rPr>
              <w:t xml:space="preserve"> 52587412</w:t>
            </w:r>
          </w:p>
          <w:p w14:paraId="36AAE84D" w14:textId="77777777" w:rsidR="00CC0962" w:rsidRDefault="00CC0962">
            <w:pPr>
              <w:spacing w:line="360" w:lineRule="auto"/>
              <w:rPr>
                <w:rFonts w:asciiTheme="majorBidi" w:hAnsiTheme="majorBidi" w:cstheme="majorBidi"/>
                <w:b/>
                <w:bCs/>
              </w:rPr>
            </w:pPr>
            <w:r>
              <w:rPr>
                <w:rFonts w:asciiTheme="majorBidi" w:hAnsiTheme="majorBidi" w:cstheme="majorBidi"/>
                <w:b/>
                <w:bCs/>
              </w:rPr>
              <w:t>READINGS :</w:t>
            </w:r>
          </w:p>
          <w:p w14:paraId="559E957B" w14:textId="77777777" w:rsidR="00CC0962" w:rsidRDefault="00CC0962" w:rsidP="00CC0962">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 xml:space="preserve">Lungs : </w:t>
            </w:r>
            <w:r>
              <w:rPr>
                <w:rFonts w:asciiTheme="majorBidi" w:hAnsiTheme="majorBidi" w:cstheme="majorBidi"/>
                <w:sz w:val="24"/>
                <w:szCs w:val="24"/>
              </w:rPr>
              <w:t>Clear and well-inflated; no signs of pneumonia, pneumothorax, or effusion.</w:t>
            </w:r>
          </w:p>
          <w:p w14:paraId="3FD982C6" w14:textId="77777777" w:rsidR="00CC0962" w:rsidRDefault="00CC0962" w:rsidP="00CC0962">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Heart :</w:t>
            </w:r>
            <w:r>
              <w:rPr>
                <w:rFonts w:asciiTheme="majorBidi" w:hAnsiTheme="majorBidi" w:cstheme="majorBidi"/>
                <w:sz w:val="24"/>
                <w:szCs w:val="24"/>
              </w:rPr>
              <w:t xml:space="preserve"> Normal size and shape; cardiac silhouette within normal limits; no cardiomegaly or pericardial effusion.</w:t>
            </w:r>
            <w:r>
              <w:rPr>
                <w:rFonts w:asciiTheme="majorBidi" w:hAnsiTheme="majorBidi" w:cstheme="majorBidi"/>
                <w:noProof/>
                <w:sz w:val="24"/>
                <w:szCs w:val="24"/>
              </w:rPr>
              <w:t xml:space="preserve"> </w:t>
            </w:r>
          </w:p>
          <w:p w14:paraId="167ABFC6" w14:textId="77777777" w:rsidR="00CC0962" w:rsidRDefault="00CC0962" w:rsidP="00CC0962">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Diaphragms :</w:t>
            </w:r>
            <w:r>
              <w:rPr>
                <w:rFonts w:asciiTheme="majorBidi" w:hAnsiTheme="majorBidi" w:cstheme="majorBidi"/>
                <w:sz w:val="24"/>
                <w:szCs w:val="24"/>
              </w:rPr>
              <w:t xml:space="preserve"> Well-defined and even; no elevation or depression.</w:t>
            </w:r>
          </w:p>
          <w:p w14:paraId="7E1BBA3C" w14:textId="77777777" w:rsidR="00CC0962" w:rsidRDefault="00CC0962" w:rsidP="00CC0962">
            <w:pPr>
              <w:pStyle w:val="ListParagraph"/>
              <w:numPr>
                <w:ilvl w:val="0"/>
                <w:numId w:val="2"/>
              </w:numPr>
              <w:spacing w:line="360" w:lineRule="auto"/>
              <w:rPr>
                <w:rFonts w:asciiTheme="majorBidi" w:hAnsiTheme="majorBidi" w:cstheme="majorBidi"/>
                <w:b/>
                <w:bCs/>
                <w:sz w:val="24"/>
                <w:szCs w:val="24"/>
              </w:rPr>
            </w:pPr>
            <w:r>
              <w:rPr>
                <w:rFonts w:asciiTheme="majorBidi" w:hAnsiTheme="majorBidi" w:cstheme="majorBidi"/>
                <w:b/>
                <w:bCs/>
                <w:sz w:val="24"/>
                <w:szCs w:val="24"/>
              </w:rPr>
              <w:t>Bones :</w:t>
            </w:r>
            <w:r>
              <w:rPr>
                <w:rFonts w:asciiTheme="majorBidi" w:hAnsiTheme="majorBidi" w:cstheme="majorBidi"/>
                <w:sz w:val="24"/>
                <w:szCs w:val="24"/>
              </w:rPr>
              <w:t xml:space="preserve"> Normal appearance; no fractures or dislocations.</w:t>
            </w:r>
          </w:p>
          <w:p w14:paraId="08C48F8E" w14:textId="77777777" w:rsidR="00CC0962" w:rsidRDefault="00CC0962" w:rsidP="00CC0962">
            <w:pPr>
              <w:pStyle w:val="ListParagraph"/>
              <w:numPr>
                <w:ilvl w:val="0"/>
                <w:numId w:val="2"/>
              </w:numPr>
              <w:spacing w:after="120" w:line="360" w:lineRule="auto"/>
              <w:rPr>
                <w:rFonts w:asciiTheme="majorBidi" w:hAnsiTheme="majorBidi" w:cstheme="majorBidi"/>
                <w:b/>
                <w:bCs/>
                <w:sz w:val="24"/>
                <w:szCs w:val="24"/>
              </w:rPr>
            </w:pPr>
            <w:r>
              <w:rPr>
                <w:rFonts w:asciiTheme="majorBidi" w:hAnsiTheme="majorBidi" w:cstheme="majorBidi"/>
                <w:b/>
                <w:bCs/>
                <w:sz w:val="24"/>
                <w:szCs w:val="24"/>
              </w:rPr>
              <w:t>Soft Tissues :</w:t>
            </w:r>
            <w:r>
              <w:rPr>
                <w:rFonts w:asciiTheme="majorBidi" w:hAnsiTheme="majorBidi" w:cstheme="majorBidi"/>
                <w:sz w:val="24"/>
                <w:szCs w:val="24"/>
              </w:rPr>
              <w:t xml:space="preserve"> Normal appearance in the chest area.</w:t>
            </w:r>
          </w:p>
        </w:tc>
      </w:tr>
      <w:tr w:rsidR="00CC0962" w14:paraId="71EEDA39" w14:textId="77777777" w:rsidTr="00CC0962">
        <w:tc>
          <w:tcPr>
            <w:tcW w:w="9350" w:type="dxa"/>
            <w:tcBorders>
              <w:top w:val="single" w:sz="4" w:space="0" w:color="auto"/>
              <w:left w:val="single" w:sz="4" w:space="0" w:color="auto"/>
              <w:bottom w:val="single" w:sz="4" w:space="0" w:color="auto"/>
              <w:right w:val="single" w:sz="4" w:space="0" w:color="auto"/>
            </w:tcBorders>
            <w:hideMark/>
          </w:tcPr>
          <w:p w14:paraId="30D60167" w14:textId="37EC56B3" w:rsidR="00CC0962" w:rsidRDefault="00CC0962">
            <w:pPr>
              <w:spacing w:before="240" w:line="600" w:lineRule="auto"/>
              <w:rPr>
                <w:rFonts w:asciiTheme="majorBidi" w:hAnsiTheme="majorBidi" w:cstheme="majorBidi"/>
                <w:b/>
                <w:bCs/>
              </w:rPr>
            </w:pPr>
            <w:r>
              <w:rPr>
                <w:rFonts w:asciiTheme="majorBidi" w:hAnsiTheme="majorBidi" w:cstheme="majorBidi"/>
                <w:b/>
                <w:bCs/>
              </w:rPr>
              <w:t xml:space="preserve">RECOMMENDATIONS : </w:t>
            </w:r>
          </w:p>
          <w:p w14:paraId="1D009447" w14:textId="77777777" w:rsidR="00CC0962" w:rsidRDefault="00CC0962">
            <w:pPr>
              <w:spacing w:line="600" w:lineRule="auto"/>
              <w:rPr>
                <w:rFonts w:asciiTheme="majorBidi" w:hAnsiTheme="majorBidi" w:cstheme="majorBidi"/>
              </w:rPr>
            </w:pPr>
            <w:r>
              <w:rPr>
                <w:rFonts w:asciiTheme="majorBidi" w:hAnsiTheme="majorBidi" w:cstheme="majorBidi"/>
              </w:rPr>
              <w:t>No further evaluation is required at this time.</w:t>
            </w:r>
          </w:p>
          <w:p w14:paraId="3A4522B0" w14:textId="77777777" w:rsidR="00CC0962" w:rsidRDefault="00CC0962">
            <w:pPr>
              <w:spacing w:line="600" w:lineRule="auto"/>
              <w:rPr>
                <w:rFonts w:asciiTheme="majorBidi" w:hAnsiTheme="majorBidi" w:cstheme="majorBidi"/>
              </w:rPr>
            </w:pPr>
            <w:r>
              <w:rPr>
                <w:rFonts w:asciiTheme="majorBidi" w:hAnsiTheme="majorBidi" w:cstheme="majorBidi"/>
                <w:b/>
                <w:bCs/>
              </w:rPr>
              <w:t>ADDITIONAL NOTES :</w:t>
            </w:r>
            <w:r>
              <w:rPr>
                <w:rFonts w:asciiTheme="majorBidi" w:hAnsiTheme="majorBidi" w:cstheme="majorBidi"/>
              </w:rPr>
              <w:t xml:space="preserve"> </w:t>
            </w:r>
          </w:p>
          <w:p w14:paraId="09508AF0" w14:textId="77777777" w:rsidR="00CC0962" w:rsidRDefault="00CC0962">
            <w:pPr>
              <w:spacing w:line="600" w:lineRule="auto"/>
              <w:rPr>
                <w:rFonts w:asciiTheme="majorBidi" w:hAnsiTheme="majorBidi" w:cstheme="majorBidi"/>
              </w:rPr>
            </w:pPr>
            <w:r>
              <w:rPr>
                <w:rFonts w:asciiTheme="majorBidi" w:hAnsiTheme="majorBidi" w:cstheme="majorBidi"/>
              </w:rPr>
              <w:t>None.</w:t>
            </w:r>
          </w:p>
        </w:tc>
      </w:tr>
    </w:tbl>
    <w:p w14:paraId="63642457" w14:textId="77777777" w:rsidR="00CC0962" w:rsidRDefault="00CC0962">
      <w:pPr>
        <w:spacing w:after="160" w:line="259" w:lineRule="auto"/>
        <w:rPr>
          <w:rFonts w:ascii="Calibri" w:hAnsi="Calibri"/>
          <w:b/>
          <w:u w:val="single"/>
        </w:rPr>
      </w:pPr>
      <w:r>
        <w:rPr>
          <w:rFonts w:ascii="Calibri" w:hAnsi="Calibri"/>
          <w:b/>
          <w:u w:val="single"/>
        </w:rPr>
        <w:br w:type="page"/>
      </w:r>
    </w:p>
    <w:p w14:paraId="4658F7F7" w14:textId="03593B72" w:rsidR="00E5234A" w:rsidRPr="00E5234A" w:rsidRDefault="00E5234A" w:rsidP="00E5234A">
      <w:pPr>
        <w:rPr>
          <w:rFonts w:ascii="Calibri" w:hAnsi="Calibri"/>
          <w:b/>
          <w:u w:val="single"/>
        </w:rPr>
      </w:pPr>
      <w:r w:rsidRPr="00E5234A">
        <w:rPr>
          <w:rFonts w:ascii="Calibri" w:hAnsi="Calibri"/>
          <w:b/>
          <w:bCs/>
          <w:u w:val="single"/>
        </w:rPr>
        <w:lastRenderedPageBreak/>
        <w:t>EMF Image of Company Structure</w:t>
      </w:r>
      <w:r w:rsidRPr="00E5234A">
        <w:rPr>
          <w:rFonts w:ascii="Calibri" w:hAnsi="Calibri"/>
          <w:b/>
          <w:u w:val="single"/>
        </w:rPr>
        <w:t> </w:t>
      </w:r>
    </w:p>
    <w:p w14:paraId="74BF4663" w14:textId="77777777" w:rsidR="00E5234A" w:rsidRDefault="00E5234A" w:rsidP="00C11F99">
      <w:pPr>
        <w:rPr>
          <w:rFonts w:ascii="Calibri" w:hAnsi="Calibri"/>
          <w:b/>
          <w:u w:val="single"/>
        </w:rPr>
      </w:pPr>
    </w:p>
    <w:p w14:paraId="643D6D7A" w14:textId="18217628" w:rsidR="00E5234A" w:rsidRDefault="00E5234A" w:rsidP="00C11F99">
      <w:pPr>
        <w:rPr>
          <w:rFonts w:ascii="Calibri" w:hAnsi="Calibri"/>
          <w:b/>
          <w:u w:val="single"/>
        </w:rPr>
      </w:pPr>
      <w:r>
        <w:rPr>
          <w:noProof/>
        </w:rPr>
        <w:drawing>
          <wp:inline distT="0" distB="0" distL="0" distR="0" wp14:anchorId="76FCEBAA" wp14:editId="349550DB">
            <wp:extent cx="5943600" cy="1562100"/>
            <wp:effectExtent l="0" t="0" r="0" b="0"/>
            <wp:docPr id="777992727" name="Picture 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92727" name="Picture 4" descr="A screen shot of a computer screen&#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40921D9D" w14:textId="77777777" w:rsidR="00E5234A" w:rsidRDefault="00E5234A" w:rsidP="00C11F99">
      <w:pPr>
        <w:rPr>
          <w:rFonts w:ascii="Calibri" w:hAnsi="Calibri"/>
          <w:b/>
          <w:u w:val="single"/>
        </w:rPr>
      </w:pPr>
    </w:p>
    <w:p w14:paraId="7627B7D2" w14:textId="77777777" w:rsidR="00E5234A" w:rsidRDefault="00E5234A" w:rsidP="00C11F99">
      <w:pPr>
        <w:rPr>
          <w:rFonts w:ascii="Calibri" w:hAnsi="Calibri"/>
          <w:b/>
          <w:u w:val="single"/>
        </w:rPr>
      </w:pPr>
    </w:p>
    <w:p w14:paraId="32A36E7E" w14:textId="77777777" w:rsidR="00E5234A" w:rsidRDefault="00E5234A" w:rsidP="00C11F99">
      <w:pPr>
        <w:rPr>
          <w:rFonts w:ascii="Calibri" w:hAnsi="Calibri"/>
          <w:b/>
          <w:u w:val="single"/>
        </w:rPr>
      </w:pPr>
    </w:p>
    <w:p w14:paraId="74B4006B" w14:textId="6CC3E7E0" w:rsidR="00667E1D" w:rsidRDefault="00667E1D" w:rsidP="00C11F99">
      <w:pPr>
        <w:rPr>
          <w:rFonts w:ascii="Calibri" w:hAnsi="Calibri"/>
          <w:b/>
          <w:u w:val="single"/>
        </w:rPr>
      </w:pPr>
      <w:r>
        <w:rPr>
          <w:rFonts w:ascii="Calibri" w:hAnsi="Calibri"/>
          <w:b/>
          <w:u w:val="single"/>
        </w:rPr>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Pr>
          <w:rFonts w:ascii="Calibri" w:hAnsi="Calibri"/>
          <w:sz w:val="20"/>
          <w:szCs w:val="20"/>
          <w:lang w:val="it-IT"/>
        </w:rPr>
        <w:t xml:space="preserve">The Northwind sample database (Northwind.mdb) is included with all versions of Access. It provides data you can experiment with and </w:t>
      </w:r>
      <w:commentRangeStart w:id="8"/>
      <w:commentRangeStart w:id="9"/>
      <w:r>
        <w:rPr>
          <w:rFonts w:ascii="Calibri" w:hAnsi="Calibri"/>
          <w:sz w:val="20"/>
          <w:szCs w:val="20"/>
          <w:lang w:val="it-IT"/>
        </w:rPr>
        <w:t>database</w:t>
      </w:r>
      <w:commentRangeEnd w:id="8"/>
      <w:r w:rsidR="00642E0E">
        <w:rPr>
          <w:rStyle w:val="CommentReference"/>
        </w:rPr>
        <w:commentReference w:id="8"/>
      </w:r>
      <w:commentRangeEnd w:id="9"/>
      <w:r w:rsidR="00642E0E">
        <w:rPr>
          <w:rStyle w:val="CommentReference"/>
        </w:rPr>
        <w:commentReference w:id="9"/>
      </w:r>
      <w:r>
        <w:rPr>
          <w:rFonts w:ascii="Calibri" w:hAnsi="Calibri"/>
          <w:sz w:val="20"/>
          <w:szCs w:val="20"/>
          <w:lang w:val="it-IT"/>
        </w:rPr>
        <w:t xml:space="preserve"> objects that demonstrate features you might want to implement in your own databases. Using Northwind, you can become familiar with how a relational database is structured and how the database objects work together to help you enter, store, manipulate, and print your data.</w:t>
      </w:r>
      <w:r>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Default="00667E1D" w:rsidP="00C11F99">
      <w:pPr>
        <w:spacing w:after="120"/>
        <w:rPr>
          <w:rFonts w:ascii="Calibri" w:hAnsi="Calibri"/>
          <w:b/>
          <w:sz w:val="20"/>
          <w:szCs w:val="20"/>
        </w:rPr>
      </w:pPr>
      <w:r>
        <w:rPr>
          <w:rFonts w:ascii="Calibri" w:hAnsi="Calibri"/>
          <w:color w:val="333333"/>
          <w:sz w:val="20"/>
          <w:szCs w:val="20"/>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5B81805A" w14:textId="1F39F57D"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Employee details of Northwind traders – who work for Northwind</w:t>
      </w:r>
    </w:p>
    <w:p w14:paraId="0D8B731C" w14:textId="39CBC394" w:rsidR="00C77CE5" w:rsidRDefault="00C77CE5" w:rsidP="00C77CE5">
      <w:pPr>
        <w:spacing w:after="120"/>
        <w:rPr>
          <w:rFonts w:ascii="Calibri" w:hAnsi="Calibri"/>
          <w:color w:val="333333"/>
          <w:sz w:val="20"/>
          <w:szCs w:val="20"/>
          <w:lang w:eastAsia="fr-FR"/>
        </w:rPr>
      </w:pPr>
    </w:p>
    <w:p w14:paraId="591AC667" w14:textId="733A3BC0" w:rsidR="00C77CE5" w:rsidRDefault="00C77CE5" w:rsidP="00C77CE5">
      <w:pPr>
        <w:spacing w:after="120"/>
        <w:rPr>
          <w:rFonts w:ascii="Calibri" w:hAnsi="Calibri"/>
          <w:color w:val="333333"/>
          <w:sz w:val="20"/>
          <w:szCs w:val="20"/>
          <w:lang w:eastAsia="fr-FR"/>
        </w:rPr>
      </w:pPr>
    </w:p>
    <w:p w14:paraId="1C1328E4" w14:textId="26147B49" w:rsidR="00C77CE5" w:rsidRDefault="00C77CE5" w:rsidP="00C77CE5">
      <w:pPr>
        <w:spacing w:after="120"/>
        <w:rPr>
          <w:rFonts w:ascii="Calibri" w:hAnsi="Calibri"/>
          <w:color w:val="333333"/>
          <w:sz w:val="20"/>
          <w:szCs w:val="20"/>
          <w:lang w:eastAsia="fr-FR"/>
        </w:rPr>
      </w:pPr>
    </w:p>
    <w:p w14:paraId="7ACA6BCB" w14:textId="42964780" w:rsidR="00C77CE5" w:rsidRDefault="00C77CE5" w:rsidP="00C77CE5">
      <w:pPr>
        <w:spacing w:after="120"/>
        <w:rPr>
          <w:rFonts w:ascii="Calibri" w:hAnsi="Calibri"/>
          <w:color w:val="333333"/>
          <w:sz w:val="20"/>
          <w:szCs w:val="20"/>
          <w:lang w:eastAsia="fr-FR"/>
        </w:rPr>
      </w:pPr>
    </w:p>
    <w:p w14:paraId="1A41E3FA" w14:textId="6CD3A591" w:rsidR="00C77CE5" w:rsidRDefault="00C77CE5" w:rsidP="00C77CE5">
      <w:pPr>
        <w:spacing w:after="120"/>
        <w:rPr>
          <w:rFonts w:ascii="Calibri" w:hAnsi="Calibri"/>
          <w:color w:val="333333"/>
          <w:sz w:val="20"/>
          <w:szCs w:val="20"/>
          <w:lang w:eastAsia="fr-FR"/>
        </w:rPr>
      </w:pPr>
    </w:p>
    <w:p w14:paraId="0E838AEA" w14:textId="6774E163" w:rsidR="00C77CE5" w:rsidRDefault="00C77CE5" w:rsidP="00C77CE5">
      <w:pPr>
        <w:spacing w:after="120"/>
        <w:rPr>
          <w:rFonts w:ascii="Calibri" w:hAnsi="Calibri"/>
          <w:color w:val="333333"/>
          <w:sz w:val="20"/>
          <w:szCs w:val="20"/>
          <w:lang w:eastAsia="fr-FR"/>
        </w:rPr>
      </w:pPr>
    </w:p>
    <w:p w14:paraId="09F77D84" w14:textId="7696EFAA" w:rsidR="00C77CE5" w:rsidRDefault="00C77CE5" w:rsidP="00C77CE5">
      <w:pPr>
        <w:spacing w:after="120"/>
        <w:rPr>
          <w:rFonts w:ascii="Calibri" w:hAnsi="Calibri"/>
          <w:color w:val="333333"/>
          <w:sz w:val="20"/>
          <w:szCs w:val="20"/>
          <w:lang w:eastAsia="fr-FR"/>
        </w:rPr>
      </w:pPr>
    </w:p>
    <w:p w14:paraId="17754E3D" w14:textId="0A4728D8" w:rsidR="00C77CE5" w:rsidRDefault="00C77CE5" w:rsidP="00C77CE5">
      <w:pPr>
        <w:spacing w:after="120"/>
        <w:rPr>
          <w:rFonts w:ascii="Calibri" w:hAnsi="Calibri"/>
          <w:color w:val="333333"/>
          <w:sz w:val="20"/>
          <w:szCs w:val="20"/>
          <w:lang w:eastAsia="fr-FR"/>
        </w:rPr>
      </w:pPr>
    </w:p>
    <w:p w14:paraId="66F6A029" w14:textId="1E6B3FDB" w:rsidR="00C77CE5" w:rsidRDefault="00C77CE5" w:rsidP="00C77CE5">
      <w:pPr>
        <w:spacing w:after="120"/>
        <w:rPr>
          <w:rFonts w:ascii="Calibri" w:hAnsi="Calibri"/>
          <w:color w:val="333333"/>
          <w:sz w:val="20"/>
          <w:szCs w:val="20"/>
          <w:lang w:eastAsia="fr-FR"/>
        </w:rPr>
      </w:pPr>
    </w:p>
    <w:p w14:paraId="2D314284" w14:textId="460224D9" w:rsidR="00C77CE5" w:rsidRDefault="00C77CE5" w:rsidP="00C77CE5">
      <w:pPr>
        <w:spacing w:after="120"/>
        <w:rPr>
          <w:rFonts w:ascii="Calibri" w:hAnsi="Calibri"/>
          <w:color w:val="333333"/>
          <w:sz w:val="20"/>
          <w:szCs w:val="20"/>
          <w:lang w:eastAsia="fr-FR"/>
        </w:rPr>
      </w:pPr>
    </w:p>
    <w:p w14:paraId="5B4C6688" w14:textId="77777777" w:rsidR="00C77CE5" w:rsidRDefault="00C77CE5" w:rsidP="00C77CE5">
      <w:pPr>
        <w:spacing w:after="120"/>
        <w:rPr>
          <w:rFonts w:ascii="Calibri" w:hAnsi="Calibri"/>
          <w:color w:val="333333"/>
          <w:sz w:val="20"/>
          <w:szCs w:val="20"/>
          <w:lang w:eastAsia="fr-FR"/>
        </w:rPr>
      </w:pPr>
    </w:p>
    <w:sdt>
      <w:sdtPr>
        <w:rPr>
          <w:rtl/>
        </w:rPr>
        <w:id w:val="-2025469692"/>
        <w:placeholder>
          <w:docPart w:val="68981AE098EC404D8FA88428092F8694"/>
        </w:placeholder>
      </w:sdtPr>
      <w:sdtContent>
        <w:sdt>
          <w:sdtPr>
            <w:rPr>
              <w:rtl/>
            </w:rPr>
            <w:id w:val="-30113943"/>
            <w:placeholder>
              <w:docPart w:val="68981AE098EC404D8FA88428092F8694"/>
            </w:placeholder>
          </w:sdtPr>
          <w:sdtContent>
            <w:p w14:paraId="4A48E823" w14:textId="77777777" w:rsidR="00C77CE5" w:rsidRDefault="00C77CE5" w:rsidP="00C77CE5">
              <w:pPr>
                <w:keepNext/>
                <w:bidi/>
                <w:jc w:val="right"/>
                <w:rPr>
                  <w:rtl/>
                </w:rPr>
              </w:pPr>
              <w:r w:rsidRPr="009140BE">
                <w:rPr>
                  <w:lang w:val="it-IT"/>
                </w:rPr>
                <w:t xml:space="preserve">The </w:t>
              </w:r>
              <w:r w:rsidRPr="000A543A">
                <w:rPr>
                  <w:lang w:val="it-IT"/>
                </w:rPr>
                <w:t>Northwind sample database (Northwind.mdb) is included with all versions of Access. It provides data you can experiment with and database objects that demonstrate features you might want to implement in your own databases.</w:t>
              </w:r>
            </w:p>
          </w:sdtContent>
        </w:sdt>
        <w:sdt>
          <w:sdtPr>
            <w:rPr>
              <w:rFonts w:eastAsia="Times New Roman"/>
              <w:sz w:val="20"/>
              <w:szCs w:val="20"/>
              <w:lang w:eastAsia="en-US"/>
            </w:rPr>
            <w:id w:val="1933238995"/>
            <w:placeholder>
              <w:docPart w:val="68981AE098EC404D8FA88428092F8694"/>
            </w:placeholder>
          </w:sdtPr>
          <w:sdtEndPr>
            <w:rPr>
              <w:sz w:val="24"/>
              <w:szCs w:val="24"/>
              <w:rtl/>
            </w:rPr>
          </w:sdtEndPr>
          <w:sdtContent>
            <w:p w14:paraId="69FE69EB" w14:textId="77777777" w:rsidR="00C77CE5" w:rsidRDefault="00C77CE5" w:rsidP="00C77CE5">
              <w:pPr>
                <w:pStyle w:val="NormalWeb"/>
                <w:keepNext/>
                <w:spacing w:line="360" w:lineRule="auto"/>
              </w:pPr>
              <w:r w:rsidRPr="009140BE">
                <w:rPr>
                  <w:lang w:val="it-IT"/>
                </w:rPr>
                <w:t xml:space="preserve">Using Northwind, you can become familiar </w:t>
              </w:r>
              <w:r w:rsidRPr="000A543A">
                <w:rPr>
                  <w:lang w:val="it-IT"/>
                </w:rPr>
                <w:t xml:space="preserve">with how a relational database is structured and </w:t>
              </w:r>
              <w:r w:rsidRPr="009140BE">
                <w:rPr>
                  <w:lang w:val="it-IT"/>
                </w:rPr>
                <w:t>how the database objects work together to help you enter, store, manipulate, and print your data.</w:t>
              </w:r>
            </w:p>
            <w:p w14:paraId="60324917" w14:textId="77777777" w:rsidR="00C77CE5" w:rsidRPr="005648E8" w:rsidRDefault="00000000" w:rsidP="00C77CE5">
              <w:pPr>
                <w:keepNext/>
                <w:bidi/>
                <w:jc w:val="right"/>
              </w:pPr>
            </w:p>
          </w:sdtContent>
        </w:sdt>
      </w:sdtContent>
    </w:sdt>
    <w:p w14:paraId="65F3852C" w14:textId="1C94C137" w:rsidR="00C77CE5" w:rsidRDefault="00C77CE5" w:rsidP="00C77CE5">
      <w:pPr>
        <w:spacing w:after="120"/>
        <w:rPr>
          <w:rFonts w:ascii="Calibri" w:hAnsi="Calibri"/>
          <w:color w:val="333333"/>
          <w:sz w:val="20"/>
          <w:szCs w:val="20"/>
          <w:lang w:eastAsia="fr-FR"/>
        </w:rPr>
      </w:pPr>
    </w:p>
    <w:p w14:paraId="11C5234A" w14:textId="1ED00FCD" w:rsidR="000A543A" w:rsidRDefault="000A543A" w:rsidP="00C77CE5">
      <w:pPr>
        <w:spacing w:after="120"/>
      </w:pPr>
      <w:commentRangeStart w:id="10"/>
      <w:r w:rsidRPr="000A543A">
        <w:rPr>
          <w:u w:val="dash"/>
        </w:rPr>
        <w:t>Adventure</w:t>
      </w:r>
      <w:commentRangeEnd w:id="10"/>
      <w:r w:rsidR="007B2972">
        <w:rPr>
          <w:rStyle w:val="CommentReference"/>
        </w:rPr>
        <w:commentReference w:id="10"/>
      </w:r>
      <w:r w:rsidRPr="000A543A">
        <w:rPr>
          <w:u w:val="dash"/>
        </w:rPr>
        <w:t xml:space="preserve"> Works Cycles</w:t>
      </w:r>
      <w:r>
        <w:t xml:space="preserve">, the </w:t>
      </w:r>
      <w:r>
        <w:rPr>
          <w:u w:val="dashDotDotHeavy"/>
        </w:rPr>
        <w:t>fictitious company</w:t>
      </w:r>
      <w:r>
        <w:t xml:space="preserve"> on which the </w:t>
      </w:r>
      <w:proofErr w:type="spellStart"/>
      <w:r w:rsidRPr="000A543A">
        <w:rPr>
          <w:u w:val="dashDotHeavy"/>
        </w:rPr>
        <w:t>AdventureWorks</w:t>
      </w:r>
      <w:proofErr w:type="spellEnd"/>
      <w:r w:rsidRPr="000A543A">
        <w:t xml:space="preserve"> sample</w:t>
      </w:r>
      <w:r>
        <w:t xml:space="preserve"> </w:t>
      </w:r>
      <w:r w:rsidRPr="000A543A">
        <w:t>databases are based</w:t>
      </w:r>
      <w:r>
        <w:t xml:space="preserve">, is a large, </w:t>
      </w:r>
      <w:r w:rsidRPr="000A543A">
        <w:rPr>
          <w:u w:val="dashedHeavy"/>
        </w:rPr>
        <w:t>multinational</w:t>
      </w:r>
      <w:r>
        <w:t xml:space="preserve"> </w:t>
      </w:r>
      <w:r w:rsidRPr="000A543A">
        <w:t>manufacturing</w:t>
      </w:r>
      <w:r>
        <w:t xml:space="preserve"> </w:t>
      </w:r>
      <w:r w:rsidRPr="000A543A">
        <w:rPr>
          <w:u w:val="wavyDouble"/>
        </w:rPr>
        <w:t>company</w:t>
      </w:r>
      <w:r>
        <w:t xml:space="preserve">. The company </w:t>
      </w:r>
      <w:r>
        <w:rPr>
          <w:u w:val="wavyHeavy"/>
        </w:rPr>
        <w:t>manufactures</w:t>
      </w:r>
      <w:r>
        <w:t xml:space="preserve"> and </w:t>
      </w:r>
      <w:r>
        <w:rPr>
          <w:u w:val="dashLong"/>
        </w:rPr>
        <w:t>sells metal</w:t>
      </w:r>
      <w:r>
        <w:t xml:space="preserve"> and </w:t>
      </w:r>
      <w:r>
        <w:rPr>
          <w:u w:val="dashLongHeavy"/>
        </w:rPr>
        <w:t>composite</w:t>
      </w:r>
      <w:r>
        <w:t xml:space="preserve"> bicycles to </w:t>
      </w:r>
      <w:r>
        <w:rPr>
          <w:u w:val="dotDash"/>
        </w:rPr>
        <w:t>North</w:t>
      </w:r>
      <w:r>
        <w:t xml:space="preserve">, </w:t>
      </w:r>
      <w:r>
        <w:rPr>
          <w:u w:val="dotDotDash"/>
        </w:rPr>
        <w:t>European</w:t>
      </w:r>
      <w:r>
        <w:t xml:space="preserve"> and </w:t>
      </w:r>
      <w:r>
        <w:rPr>
          <w:u w:val="dotted"/>
        </w:rPr>
        <w:t>Asian</w:t>
      </w:r>
      <w:r>
        <w:t xml:space="preserve"> commercial markets. While its </w:t>
      </w:r>
      <w:r>
        <w:rPr>
          <w:u w:val="dottedHeavy"/>
        </w:rPr>
        <w:t>base operation</w:t>
      </w:r>
      <w:r>
        <w:t xml:space="preserve"> is located in </w:t>
      </w:r>
      <w:r>
        <w:rPr>
          <w:u w:val="double"/>
        </w:rPr>
        <w:t>Bothell</w:t>
      </w:r>
      <w:r>
        <w:t xml:space="preserve">, </w:t>
      </w:r>
      <w:r>
        <w:rPr>
          <w:u w:val="single"/>
        </w:rPr>
        <w:t>Washington</w:t>
      </w:r>
      <w:r>
        <w:t xml:space="preserve"> with 290 </w:t>
      </w:r>
      <w:r>
        <w:rPr>
          <w:u w:val="thick"/>
        </w:rPr>
        <w:t>employees</w:t>
      </w:r>
      <w:r>
        <w:t xml:space="preserve">, several regional sales teams are </w:t>
      </w:r>
      <w:r>
        <w:rPr>
          <w:u w:val="wave"/>
        </w:rPr>
        <w:t>located throughout</w:t>
      </w:r>
      <w:r>
        <w:t xml:space="preserve"> their </w:t>
      </w:r>
      <w:r>
        <w:rPr>
          <w:u w:val="words"/>
        </w:rPr>
        <w:t>market base</w:t>
      </w:r>
      <w:r>
        <w:t>.</w:t>
      </w:r>
    </w:p>
    <w:p w14:paraId="2EFAEB50" w14:textId="6B222C9C" w:rsidR="000A543A" w:rsidRDefault="000A543A" w:rsidP="00C77CE5">
      <w:pPr>
        <w:spacing w:after="120"/>
      </w:pPr>
      <w:r>
        <w:t xml:space="preserve">Adventure Works Cycles, the fictitious company on which the </w:t>
      </w:r>
      <w:proofErr w:type="spellStart"/>
      <w:r>
        <w:t>AdventureWorks</w:t>
      </w:r>
      <w:proofErr w:type="spellEnd"/>
      <w:r>
        <w:t xml:space="preserve"> sample </w:t>
      </w:r>
      <w:r w:rsidRPr="000A543A">
        <w:rPr>
          <w:dstrike/>
        </w:rPr>
        <w:t>databases are based, is a large</w:t>
      </w:r>
      <w:r>
        <w:t>, multinational manufacturing company.</w:t>
      </w:r>
    </w:p>
    <w:p w14:paraId="5B5C3028" w14:textId="77777777" w:rsidR="000808D0" w:rsidRDefault="000808D0" w:rsidP="00C77CE5">
      <w:pPr>
        <w:spacing w:after="120"/>
      </w:pPr>
    </w:p>
    <w:p w14:paraId="09311CA1" w14:textId="77777777" w:rsidR="000808D0" w:rsidRDefault="000808D0" w:rsidP="00C77CE5">
      <w:pPr>
        <w:spacing w:after="120"/>
      </w:pPr>
    </w:p>
    <w:p w14:paraId="4F446B2F" w14:textId="77777777" w:rsidR="000808D0" w:rsidRDefault="000808D0" w:rsidP="00C77CE5">
      <w:pPr>
        <w:spacing w:after="120"/>
      </w:pPr>
    </w:p>
    <w:p w14:paraId="7B8E0771" w14:textId="77777777" w:rsidR="000808D0" w:rsidRDefault="000808D0" w:rsidP="00C77CE5">
      <w:pPr>
        <w:spacing w:after="120"/>
      </w:pPr>
    </w:p>
    <w:p w14:paraId="7C360BE8" w14:textId="77777777" w:rsidR="000808D0" w:rsidRDefault="000808D0" w:rsidP="00C77CE5">
      <w:pPr>
        <w:spacing w:after="120"/>
      </w:pPr>
    </w:p>
    <w:p w14:paraId="346CDA61" w14:textId="77777777" w:rsidR="000808D0" w:rsidRDefault="000808D0" w:rsidP="00C77CE5">
      <w:pPr>
        <w:spacing w:after="120"/>
      </w:pPr>
    </w:p>
    <w:p w14:paraId="2DF63648" w14:textId="77777777" w:rsidR="000808D0" w:rsidRDefault="000808D0" w:rsidP="00C77CE5">
      <w:pPr>
        <w:spacing w:after="120"/>
      </w:pPr>
    </w:p>
    <w:p w14:paraId="1669BC04" w14:textId="77777777" w:rsidR="000808D0" w:rsidRDefault="000808D0" w:rsidP="00C77CE5">
      <w:pPr>
        <w:spacing w:after="120"/>
      </w:pPr>
    </w:p>
    <w:p w14:paraId="579337CF" w14:textId="77777777" w:rsidR="000808D0" w:rsidRDefault="000808D0" w:rsidP="00C77CE5">
      <w:pPr>
        <w:spacing w:after="120"/>
      </w:pPr>
    </w:p>
    <w:p w14:paraId="7AF5A486" w14:textId="77777777" w:rsidR="000808D0" w:rsidRDefault="000808D0" w:rsidP="00C77CE5">
      <w:pPr>
        <w:spacing w:after="120"/>
      </w:pPr>
    </w:p>
    <w:p w14:paraId="1CC9DE22" w14:textId="77777777" w:rsidR="000808D0" w:rsidRDefault="000808D0" w:rsidP="00C77CE5">
      <w:pPr>
        <w:spacing w:after="120"/>
      </w:pPr>
    </w:p>
    <w:p w14:paraId="59F9C5E2" w14:textId="77777777" w:rsidR="000808D0" w:rsidRDefault="000808D0" w:rsidP="00C77CE5">
      <w:pPr>
        <w:spacing w:after="120"/>
      </w:pPr>
    </w:p>
    <w:p w14:paraId="758EC14A" w14:textId="77777777" w:rsidR="000808D0" w:rsidRDefault="000808D0" w:rsidP="00C77CE5">
      <w:pPr>
        <w:spacing w:after="120"/>
      </w:pPr>
    </w:p>
    <w:p w14:paraId="37E99503" w14:textId="77777777" w:rsidR="000808D0" w:rsidRDefault="000808D0" w:rsidP="00C77CE5">
      <w:pPr>
        <w:spacing w:after="120"/>
      </w:pPr>
    </w:p>
    <w:p w14:paraId="6B135359" w14:textId="77777777" w:rsidR="000808D0" w:rsidRDefault="000808D0" w:rsidP="00C77CE5">
      <w:pPr>
        <w:spacing w:after="120"/>
      </w:pPr>
    </w:p>
    <w:p w14:paraId="1C352D32" w14:textId="77777777" w:rsidR="000808D0" w:rsidRDefault="000808D0" w:rsidP="00C77CE5">
      <w:pPr>
        <w:spacing w:after="120"/>
      </w:pPr>
    </w:p>
    <w:p w14:paraId="6F49BE40" w14:textId="77777777" w:rsidR="000808D0" w:rsidRDefault="000808D0" w:rsidP="00C77CE5">
      <w:pPr>
        <w:spacing w:after="120"/>
      </w:pPr>
    </w:p>
    <w:p w14:paraId="608A613A" w14:textId="77777777" w:rsidR="000808D0" w:rsidRDefault="000808D0" w:rsidP="00C77CE5">
      <w:pPr>
        <w:spacing w:after="120"/>
      </w:pPr>
    </w:p>
    <w:p w14:paraId="7EEC4BD3" w14:textId="77777777" w:rsidR="000808D0" w:rsidRDefault="000808D0" w:rsidP="00C77CE5">
      <w:pPr>
        <w:spacing w:after="120"/>
      </w:pPr>
    </w:p>
    <w:p w14:paraId="274A4880" w14:textId="77777777" w:rsidR="000808D0" w:rsidRDefault="000808D0" w:rsidP="00C77CE5">
      <w:pPr>
        <w:spacing w:after="120"/>
      </w:pPr>
    </w:p>
    <w:tbl>
      <w:tblPr>
        <w:tblStyle w:val="TableGrid2"/>
        <w:tblW w:w="1030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06"/>
      </w:tblGrid>
      <w:tr w:rsidR="000808D0" w:rsidRPr="00A92693" w14:paraId="03BB26F2" w14:textId="77777777" w:rsidTr="0073645F">
        <w:trPr>
          <w:trHeight w:val="926"/>
        </w:trPr>
        <w:tc>
          <w:tcPr>
            <w:tcW w:w="10306" w:type="dxa"/>
          </w:tcPr>
          <w:p w14:paraId="6CD6B3C3" w14:textId="77777777" w:rsidR="000808D0" w:rsidRPr="00A92693" w:rsidRDefault="000808D0" w:rsidP="0073645F">
            <w:pPr>
              <w:rPr>
                <w:rFonts w:ascii="Calibri" w:hAnsi="Calibri" w:cs="Calibri"/>
                <w:sz w:val="20"/>
                <w:szCs w:val="20"/>
              </w:rPr>
            </w:pPr>
            <w:bookmarkStart w:id="11" w:name="_Hlk199184836"/>
            <w:r w:rsidRPr="00A92693">
              <w:rPr>
                <w:rFonts w:ascii="Calibri" w:hAnsi="Calibri" w:cs="Calibri"/>
                <w:noProof/>
              </w:rPr>
              <w:lastRenderedPageBreak/>
              <mc:AlternateContent>
                <mc:Choice Requires="wps">
                  <w:drawing>
                    <wp:anchor distT="0" distB="0" distL="114300" distR="114300" simplePos="0" relativeHeight="251675648" behindDoc="0" locked="0" layoutInCell="1" allowOverlap="1" wp14:anchorId="0A29F3BF" wp14:editId="0678A4E1">
                      <wp:simplePos x="0" y="0"/>
                      <wp:positionH relativeFrom="column">
                        <wp:posOffset>-82641</wp:posOffset>
                      </wp:positionH>
                      <wp:positionV relativeFrom="paragraph">
                        <wp:posOffset>4536</wp:posOffset>
                      </wp:positionV>
                      <wp:extent cx="5969000" cy="571500"/>
                      <wp:effectExtent l="0" t="0" r="0" b="0"/>
                      <wp:wrapNone/>
                      <wp:docPr id="1142370594" name="Rectangle 22"/>
                      <wp:cNvGraphicFramePr/>
                      <a:graphic xmlns:a="http://schemas.openxmlformats.org/drawingml/2006/main">
                        <a:graphicData uri="http://schemas.microsoft.com/office/word/2010/wordprocessingShape">
                          <wps:wsp>
                            <wps:cNvSpPr/>
                            <wps:spPr>
                              <a:xfrm>
                                <a:off x="0" y="0"/>
                                <a:ext cx="5969000" cy="571500"/>
                              </a:xfrm>
                              <a:prstGeom prst="rect">
                                <a:avLst/>
                              </a:prstGeom>
                              <a:noFill/>
                              <a:ln w="12700" cap="flat" cmpd="sng" algn="ctr">
                                <a:noFill/>
                                <a:prstDash val="solid"/>
                                <a:miter lim="800000"/>
                              </a:ln>
                              <a:effectLst/>
                            </wps:spPr>
                            <wps:txbx>
                              <w:txbxContent>
                                <w:p w14:paraId="1DDB35B5" w14:textId="77777777" w:rsidR="000808D0" w:rsidRPr="008261AA" w:rsidRDefault="000808D0" w:rsidP="000808D0">
                                  <w:pPr>
                                    <w:jc w:val="center"/>
                                    <w:rPr>
                                      <w:rFonts w:ascii="Calibri" w:hAnsi="Calibri" w:cs="Calibri"/>
                                      <w:b/>
                                      <w:color w:val="000000"/>
                                      <w:sz w:val="28"/>
                                      <w:szCs w:val="28"/>
                                    </w:rPr>
                                  </w:pPr>
                                  <w:r w:rsidRPr="008261AA">
                                    <w:rPr>
                                      <w:rFonts w:ascii="Calibri" w:hAnsi="Calibri" w:cs="Calibri"/>
                                      <w:b/>
                                      <w:color w:val="000000"/>
                                      <w:sz w:val="28"/>
                                      <w:szCs w:val="28"/>
                                    </w:rPr>
                                    <w:t>REGISTRATION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29F3BF" id="Rectangle 22" o:spid="_x0000_s1027" style="position:absolute;margin-left:-6.5pt;margin-top:.35pt;width:470pt;height:4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" filled="f" stroked="f" strokeweight="1pt">
                      <v:textbox>
                        <w:txbxContent>
                          <w:p w14:paraId="1DDB35B5" w14:textId="77777777" w:rsidR="000808D0" w:rsidRPr="008261AA" w:rsidRDefault="000808D0" w:rsidP="000808D0">
                            <w:pPr>
                              <w:jc w:val="center"/>
                              <w:rPr>
                                <w:rFonts w:ascii="Calibri" w:hAnsi="Calibri" w:cs="Calibri"/>
                                <w:b/>
                                <w:color w:val="000000"/>
                                <w:sz w:val="28"/>
                                <w:szCs w:val="28"/>
                              </w:rPr>
                            </w:pPr>
                            <w:r w:rsidRPr="008261AA">
                              <w:rPr>
                                <w:rFonts w:ascii="Calibri" w:hAnsi="Calibri" w:cs="Calibri"/>
                                <w:b/>
                                <w:color w:val="000000"/>
                                <w:sz w:val="28"/>
                                <w:szCs w:val="28"/>
                              </w:rPr>
                              <w:t>REGISTRATION FORM</w:t>
                            </w:r>
                          </w:p>
                        </w:txbxContent>
                      </v:textbox>
                    </v:rect>
                  </w:pict>
                </mc:Fallback>
              </mc:AlternateContent>
            </w:r>
          </w:p>
        </w:tc>
      </w:tr>
      <w:tr w:rsidR="000808D0" w:rsidRPr="00A92693" w14:paraId="33326324" w14:textId="77777777" w:rsidTr="0073645F">
        <w:trPr>
          <w:trHeight w:val="1968"/>
        </w:trPr>
        <w:tc>
          <w:tcPr>
            <w:tcW w:w="10306" w:type="dxa"/>
          </w:tcPr>
          <w:p w14:paraId="3DD1C2FE" w14:textId="77777777" w:rsidR="000808D0" w:rsidRPr="00A92693" w:rsidRDefault="000808D0" w:rsidP="0073645F">
            <w:pPr>
              <w:jc w:val="right"/>
              <w:rPr>
                <w:rFonts w:ascii="Calibri" w:hAnsi="Calibri" w:cs="Calibri"/>
                <w:sz w:val="20"/>
                <w:szCs w:val="20"/>
              </w:rPr>
            </w:pPr>
            <w:r w:rsidRPr="00A92693">
              <w:rPr>
                <w:rFonts w:ascii="Calibri" w:hAnsi="Calibri" w:cs="Calibri"/>
                <w:noProof/>
                <w:color w:val="000000"/>
              </w:rPr>
              <w:drawing>
                <wp:anchor distT="0" distB="0" distL="114300" distR="114300" simplePos="0" relativeHeight="251674624" behindDoc="0" locked="0" layoutInCell="1" allowOverlap="1" wp14:anchorId="5D5A11F2" wp14:editId="636F5252">
                  <wp:simplePos x="0" y="0"/>
                  <wp:positionH relativeFrom="column">
                    <wp:posOffset>3712498</wp:posOffset>
                  </wp:positionH>
                  <wp:positionV relativeFrom="paragraph">
                    <wp:posOffset>123190</wp:posOffset>
                  </wp:positionV>
                  <wp:extent cx="2514600" cy="609600"/>
                  <wp:effectExtent l="0" t="0" r="0" b="0"/>
                  <wp:wrapNone/>
                  <wp:docPr id="1394652383" name="Picture 6" descr="A logo for a bicycl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0215" name="Picture 6" descr="A logo for a bicycle company&#10;&#10;AI-generated content may be incorrect."/>
                          <pic:cNvPicPr>
                            <a:picLocks noChangeAspect="1"/>
                          </pic:cNvPicPr>
                        </pic:nvPicPr>
                        <pic:blipFill>
                          <a:blip r:embed="rId23">
                            <a:duotone>
                              <a:prstClr val="black"/>
                              <a:srgbClr val="FFFF00">
                                <a:tint val="45000"/>
                                <a:satMod val="400000"/>
                              </a:srgbClr>
                            </a:duotone>
                            <a:extLst>
                              <a:ext uri="{28A0092B-C50C-407E-A947-70E740481C1C}">
                                <a14:useLocalDpi xmlns:a14="http://schemas.microsoft.com/office/drawing/2010/main" val="0"/>
                              </a:ext>
                            </a:extLst>
                          </a:blip>
                          <a:stretch>
                            <a:fillRect/>
                          </a:stretch>
                        </pic:blipFill>
                        <pic:spPr>
                          <a:xfrm>
                            <a:off x="0" y="0"/>
                            <a:ext cx="2514600" cy="609600"/>
                          </a:xfrm>
                          <a:prstGeom prst="rect">
                            <a:avLst/>
                          </a:prstGeom>
                        </pic:spPr>
                      </pic:pic>
                    </a:graphicData>
                  </a:graphic>
                </wp:anchor>
              </w:drawing>
            </w:r>
            <w:r w:rsidRPr="00A92693">
              <w:rPr>
                <w:rFonts w:ascii="Calibri" w:hAnsi="Calibri" w:cs="Calibri"/>
                <w:b/>
                <w:noProof/>
                <w:color w:val="000000"/>
              </w:rPr>
              <mc:AlternateContent>
                <mc:Choice Requires="wps">
                  <w:drawing>
                    <wp:anchor distT="0" distB="0" distL="114300" distR="114300" simplePos="0" relativeHeight="251667456" behindDoc="0" locked="0" layoutInCell="1" allowOverlap="1" wp14:anchorId="40B5F2B9" wp14:editId="1F2D825E">
                      <wp:simplePos x="0" y="0"/>
                      <wp:positionH relativeFrom="column">
                        <wp:posOffset>446405</wp:posOffset>
                      </wp:positionH>
                      <wp:positionV relativeFrom="paragraph">
                        <wp:posOffset>861604</wp:posOffset>
                      </wp:positionV>
                      <wp:extent cx="5016500" cy="368300"/>
                      <wp:effectExtent l="0" t="0" r="0" b="0"/>
                      <wp:wrapNone/>
                      <wp:docPr id="606747135" name="Rectangle 7"/>
                      <wp:cNvGraphicFramePr/>
                      <a:graphic xmlns:a="http://schemas.openxmlformats.org/drawingml/2006/main">
                        <a:graphicData uri="http://schemas.microsoft.com/office/word/2010/wordprocessingShape">
                          <wps:wsp>
                            <wps:cNvSpPr/>
                            <wps:spPr>
                              <a:xfrm>
                                <a:off x="0" y="0"/>
                                <a:ext cx="5016500" cy="368300"/>
                              </a:xfrm>
                              <a:prstGeom prst="rect">
                                <a:avLst/>
                              </a:prstGeom>
                              <a:gradFill flip="none" rotWithShape="1">
                                <a:gsLst>
                                  <a:gs pos="0">
                                    <a:sysClr val="window" lastClr="FFFFFF"/>
                                  </a:gs>
                                  <a:gs pos="26000">
                                    <a:srgbClr val="4472C4">
                                      <a:lumMod val="45000"/>
                                      <a:lumOff val="55000"/>
                                    </a:srgbClr>
                                  </a:gs>
                                  <a:gs pos="97000">
                                    <a:sysClr val="window" lastClr="FFFFFF"/>
                                  </a:gs>
                                  <a:gs pos="65000">
                                    <a:srgbClr val="4472C4">
                                      <a:lumMod val="30000"/>
                                      <a:lumOff val="70000"/>
                                    </a:srgbClr>
                                  </a:gs>
                                </a:gsLst>
                                <a:lin ang="5400000" scaled="1"/>
                                <a:tileRect/>
                              </a:gradFill>
                              <a:ln w="12700" cap="flat" cmpd="sng" algn="ctr">
                                <a:noFill/>
                                <a:prstDash val="solid"/>
                                <a:miter lim="800000"/>
                              </a:ln>
                              <a:effectLst/>
                            </wps:spPr>
                            <wps:txbx>
                              <w:txbxContent>
                                <w:p w14:paraId="7DA82828" w14:textId="77777777" w:rsidR="000808D0" w:rsidRPr="008261AA" w:rsidRDefault="000808D0" w:rsidP="000808D0">
                                  <w:pPr>
                                    <w:jc w:val="center"/>
                                    <w:rPr>
                                      <w:rFonts w:ascii="Calibri" w:hAnsi="Calibri" w:cs="Calibri"/>
                                      <w:color w:val="000000"/>
                                      <w:sz w:val="28"/>
                                      <w:szCs w:val="28"/>
                                    </w:rPr>
                                  </w:pPr>
                                  <w:r w:rsidRPr="008261AA">
                                    <w:rPr>
                                      <w:rFonts w:ascii="Calibri" w:hAnsi="Calibri" w:cs="Calibri"/>
                                      <w:color w:val="000000"/>
                                      <w:sz w:val="28"/>
                                      <w:szCs w:val="28"/>
                                    </w:rPr>
                                    <w:t>Please read all instructions carefully before filling out the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B5F2B9" id="Rectangle 7" o:spid="_x0000_s1028" style="position:absolute;left:0;text-align:left;margin-left:35.15pt;margin-top:67.85pt;width:395pt;height:2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" fillcolor="window" stroked="f" strokeweight="1pt">
                      <v:fill color2="window" rotate="t" colors="0 window;17039f #abc0e4;42598f #c7d5ed;63570f window" focus="100%" type="gradient"/>
                      <v:textbox>
                        <w:txbxContent>
                          <w:p w14:paraId="7DA82828" w14:textId="77777777" w:rsidR="000808D0" w:rsidRPr="008261AA" w:rsidRDefault="000808D0" w:rsidP="000808D0">
                            <w:pPr>
                              <w:jc w:val="center"/>
                              <w:rPr>
                                <w:rFonts w:ascii="Calibri" w:hAnsi="Calibri" w:cs="Calibri"/>
                                <w:color w:val="000000"/>
                                <w:sz w:val="28"/>
                                <w:szCs w:val="28"/>
                              </w:rPr>
                            </w:pPr>
                            <w:r w:rsidRPr="008261AA">
                              <w:rPr>
                                <w:rFonts w:ascii="Calibri" w:hAnsi="Calibri" w:cs="Calibri"/>
                                <w:color w:val="000000"/>
                                <w:sz w:val="28"/>
                                <w:szCs w:val="28"/>
                              </w:rPr>
                              <w:t>Please read all instructions carefully before filling out the form.</w:t>
                            </w:r>
                          </w:p>
                        </w:txbxContent>
                      </v:textbox>
                    </v:rect>
                  </w:pict>
                </mc:Fallback>
              </mc:AlternateContent>
            </w:r>
          </w:p>
        </w:tc>
      </w:tr>
      <w:tr w:rsidR="000808D0" w:rsidRPr="00A92693" w14:paraId="210E1511" w14:textId="77777777" w:rsidTr="0073645F">
        <w:trPr>
          <w:trHeight w:val="4506"/>
        </w:trPr>
        <w:tc>
          <w:tcPr>
            <w:tcW w:w="10306" w:type="dxa"/>
          </w:tcPr>
          <w:p w14:paraId="2F121FE4" w14:textId="77777777" w:rsidR="000808D0" w:rsidRDefault="000808D0" w:rsidP="0073645F">
            <w:pPr>
              <w:spacing w:line="360" w:lineRule="auto"/>
              <w:rPr>
                <w:rFonts w:ascii="Calibri" w:hAnsi="Calibri" w:cs="Calibri"/>
                <w:b/>
                <w:color w:val="000000"/>
                <w:sz w:val="20"/>
                <w:szCs w:val="20"/>
              </w:rPr>
            </w:pPr>
          </w:p>
          <w:p w14:paraId="655E3010" w14:textId="77777777" w:rsidR="000808D0" w:rsidRPr="00A92693" w:rsidRDefault="000808D0" w:rsidP="0073645F">
            <w:pPr>
              <w:spacing w:line="360" w:lineRule="auto"/>
              <w:rPr>
                <w:rFonts w:ascii="Calibri" w:hAnsi="Calibri" w:cs="Calibri"/>
                <w:b/>
                <w:color w:val="000000"/>
                <w:sz w:val="20"/>
                <w:szCs w:val="20"/>
              </w:rPr>
            </w:pPr>
            <w:r w:rsidRPr="00A92693">
              <w:rPr>
                <w:rFonts w:ascii="Calibri" w:hAnsi="Calibri" w:cs="Calibri"/>
                <w:b/>
                <w:color w:val="000000"/>
                <w:sz w:val="20"/>
                <w:szCs w:val="20"/>
              </w:rPr>
              <w:t>PERSONAL INFORMATION</w:t>
            </w:r>
          </w:p>
          <w:p w14:paraId="6966C587" w14:textId="77777777" w:rsidR="000808D0" w:rsidRPr="00A92693" w:rsidRDefault="000808D0" w:rsidP="0073645F">
            <w:pPr>
              <w:spacing w:line="36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8480" behindDoc="0" locked="0" layoutInCell="1" allowOverlap="1" wp14:anchorId="2FEF1DDA" wp14:editId="0358F589">
                      <wp:simplePos x="0" y="0"/>
                      <wp:positionH relativeFrom="column">
                        <wp:posOffset>757187</wp:posOffset>
                      </wp:positionH>
                      <wp:positionV relativeFrom="paragraph">
                        <wp:posOffset>199930</wp:posOffset>
                      </wp:positionV>
                      <wp:extent cx="3568700" cy="311785"/>
                      <wp:effectExtent l="0" t="0" r="12700" b="12065"/>
                      <wp:wrapNone/>
                      <wp:docPr id="1350817908" name="Rectangle 13"/>
                      <wp:cNvGraphicFramePr/>
                      <a:graphic xmlns:a="http://schemas.openxmlformats.org/drawingml/2006/main">
                        <a:graphicData uri="http://schemas.microsoft.com/office/word/2010/wordprocessingShape">
                          <wps:wsp>
                            <wps:cNvSpPr/>
                            <wps:spPr>
                              <a:xfrm>
                                <a:off x="0" y="0"/>
                                <a:ext cx="3568700" cy="311785"/>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37198AB5" w14:textId="77777777" w:rsidR="000808D0" w:rsidRPr="00F562F3" w:rsidRDefault="000808D0" w:rsidP="000808D0">
                                  <w:pPr>
                                    <w:rPr>
                                      <w:rFonts w:ascii="Calibri" w:hAnsi="Calibri" w:cs="Calibri"/>
                                      <w:color w:val="000000"/>
                                      <w:sz w:val="22"/>
                                      <w:szCs w:val="22"/>
                                    </w:rPr>
                                  </w:pPr>
                                  <w:r w:rsidRPr="00F562F3">
                                    <w:rPr>
                                      <w:rFonts w:ascii="Calibri" w:hAnsi="Calibri" w:cs="Calibri"/>
                                      <w:color w:val="000000"/>
                                      <w:sz w:val="22"/>
                                      <w:szCs w:val="22"/>
                                    </w:rPr>
                                    <w:t>Andrew Fuller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EF1DDA" id="Rectangle 13" o:spid="_x0000_s1029" style="position:absolute;margin-left:59.6pt;margin-top:15.75pt;width:281pt;height:24.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" fillcolor="window" strokecolor="#d0cece" strokeweight="1pt">
                      <v:fill r:id="rId24" o:title="" color2="#e7e6e6" type="pattern"/>
                      <v:textbox>
                        <w:txbxContent>
                          <w:p w14:paraId="37198AB5" w14:textId="77777777" w:rsidR="000808D0" w:rsidRPr="00F562F3" w:rsidRDefault="000808D0" w:rsidP="000808D0">
                            <w:pPr>
                              <w:rPr>
                                <w:rFonts w:ascii="Calibri" w:hAnsi="Calibri" w:cs="Calibri"/>
                                <w:color w:val="000000"/>
                                <w:sz w:val="22"/>
                                <w:szCs w:val="22"/>
                              </w:rPr>
                            </w:pPr>
                            <w:r w:rsidRPr="00F562F3">
                              <w:rPr>
                                <w:rFonts w:ascii="Calibri" w:hAnsi="Calibri" w:cs="Calibri"/>
                                <w:color w:val="000000"/>
                                <w:sz w:val="22"/>
                                <w:szCs w:val="22"/>
                              </w:rPr>
                              <w:t>Andrew Fuller</w:t>
                            </w:r>
                          </w:p>
                        </w:txbxContent>
                      </v:textbox>
                    </v:rect>
                  </w:pict>
                </mc:Fallback>
              </mc:AlternateContent>
            </w:r>
          </w:p>
          <w:p w14:paraId="26B4C594" w14:textId="77777777" w:rsidR="000808D0" w:rsidRPr="00A92693" w:rsidRDefault="000808D0"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9504" behindDoc="0" locked="0" layoutInCell="1" allowOverlap="1" wp14:anchorId="06D04B3C" wp14:editId="7FE2F4B1">
                      <wp:simplePos x="0" y="0"/>
                      <wp:positionH relativeFrom="column">
                        <wp:posOffset>757187</wp:posOffset>
                      </wp:positionH>
                      <wp:positionV relativeFrom="paragraph">
                        <wp:posOffset>446945</wp:posOffset>
                      </wp:positionV>
                      <wp:extent cx="3568700" cy="311150"/>
                      <wp:effectExtent l="0" t="0" r="12700" b="12700"/>
                      <wp:wrapNone/>
                      <wp:docPr id="610969789" name="Rectangle 13"/>
                      <wp:cNvGraphicFramePr/>
                      <a:graphic xmlns:a="http://schemas.openxmlformats.org/drawingml/2006/main">
                        <a:graphicData uri="http://schemas.microsoft.com/office/word/2010/wordprocessingShape">
                          <wps:wsp>
                            <wps:cNvSpPr/>
                            <wps:spPr>
                              <a:xfrm>
                                <a:off x="0" y="0"/>
                                <a:ext cx="3568700" cy="31115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69EB051D" w14:textId="77777777" w:rsidR="000808D0" w:rsidRPr="00F562F3" w:rsidRDefault="000808D0" w:rsidP="000808D0">
                                  <w:pPr>
                                    <w:rPr>
                                      <w:rFonts w:ascii="Calibri" w:hAnsi="Calibri" w:cs="Calibri"/>
                                      <w:color w:val="000000"/>
                                      <w:sz w:val="22"/>
                                      <w:szCs w:val="22"/>
                                    </w:rPr>
                                  </w:pPr>
                                  <w:r w:rsidRPr="00F562F3">
                                    <w:rPr>
                                      <w:rFonts w:ascii="Calibri" w:hAnsi="Calibri" w:cs="Calibri"/>
                                      <w:color w:val="000000"/>
                                      <w:sz w:val="22"/>
                                      <w:szCs w:val="22"/>
                                    </w:rPr>
                                    <w:t>908 W. Capital Way</w:t>
                                  </w:r>
                                </w:p>
                                <w:p w14:paraId="78300EAF" w14:textId="77777777" w:rsidR="000808D0" w:rsidRPr="008261AA" w:rsidRDefault="000808D0" w:rsidP="000808D0">
                                  <w:pPr>
                                    <w:rPr>
                                      <w:color w:val="000000"/>
                                    </w:rPr>
                                  </w:pPr>
                                </w:p>
                                <w:p w14:paraId="66B05804" w14:textId="77777777" w:rsidR="000808D0" w:rsidRDefault="000808D0" w:rsidP="000808D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D04B3C" id="_x0000_s1030" style="position:absolute;margin-left:59.6pt;margin-top:35.2pt;width:281pt;height:2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" fillcolor="window" strokecolor="#d0cece" strokeweight="1pt">
                      <v:fill r:id="rId24" o:title="" color2="#e7e6e6" type="pattern"/>
                      <v:textbox>
                        <w:txbxContent>
                          <w:p w14:paraId="69EB051D" w14:textId="77777777" w:rsidR="000808D0" w:rsidRPr="00F562F3" w:rsidRDefault="000808D0" w:rsidP="000808D0">
                            <w:pPr>
                              <w:rPr>
                                <w:rFonts w:ascii="Calibri" w:hAnsi="Calibri" w:cs="Calibri"/>
                                <w:color w:val="000000"/>
                                <w:sz w:val="22"/>
                                <w:szCs w:val="22"/>
                              </w:rPr>
                            </w:pPr>
                            <w:r w:rsidRPr="00F562F3">
                              <w:rPr>
                                <w:rFonts w:ascii="Calibri" w:hAnsi="Calibri" w:cs="Calibri"/>
                                <w:color w:val="000000"/>
                                <w:sz w:val="22"/>
                                <w:szCs w:val="22"/>
                              </w:rPr>
                              <w:t>908 W. Capital Way</w:t>
                            </w:r>
                          </w:p>
                          <w:p w14:paraId="78300EAF" w14:textId="77777777" w:rsidR="000808D0" w:rsidRPr="008261AA" w:rsidRDefault="000808D0" w:rsidP="000808D0">
                            <w:pPr>
                              <w:rPr>
                                <w:color w:val="000000"/>
                              </w:rPr>
                            </w:pPr>
                          </w:p>
                          <w:p w14:paraId="66B05804" w14:textId="77777777" w:rsidR="000808D0" w:rsidRDefault="000808D0" w:rsidP="000808D0"/>
                        </w:txbxContent>
                      </v:textbox>
                    </v:rect>
                  </w:pict>
                </mc:Fallback>
              </mc:AlternateContent>
            </w:r>
            <w:r w:rsidRPr="00A92693">
              <w:rPr>
                <w:rFonts w:ascii="Calibri" w:hAnsi="Calibri" w:cs="Calibri"/>
                <w:b/>
                <w:color w:val="000000"/>
                <w:sz w:val="20"/>
                <w:szCs w:val="20"/>
              </w:rPr>
              <w:t xml:space="preserve">Name        :  </w:t>
            </w:r>
          </w:p>
          <w:p w14:paraId="000C8A13" w14:textId="77777777" w:rsidR="000808D0" w:rsidRPr="00A92693" w:rsidRDefault="000808D0"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72576" behindDoc="0" locked="0" layoutInCell="1" allowOverlap="1" wp14:anchorId="40D21779" wp14:editId="56DB4975">
                      <wp:simplePos x="0" y="0"/>
                      <wp:positionH relativeFrom="column">
                        <wp:posOffset>757187</wp:posOffset>
                      </wp:positionH>
                      <wp:positionV relativeFrom="paragraph">
                        <wp:posOffset>423450</wp:posOffset>
                      </wp:positionV>
                      <wp:extent cx="3568700" cy="311150"/>
                      <wp:effectExtent l="0" t="0" r="12700" b="12700"/>
                      <wp:wrapNone/>
                      <wp:docPr id="1042276432" name="Rectangle 13"/>
                      <wp:cNvGraphicFramePr/>
                      <a:graphic xmlns:a="http://schemas.openxmlformats.org/drawingml/2006/main">
                        <a:graphicData uri="http://schemas.microsoft.com/office/word/2010/wordprocessingShape">
                          <wps:wsp>
                            <wps:cNvSpPr/>
                            <wps:spPr>
                              <a:xfrm>
                                <a:off x="0" y="0"/>
                                <a:ext cx="3568700" cy="31115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162D88D1" w14:textId="77777777" w:rsidR="000808D0" w:rsidRPr="00F562F3" w:rsidRDefault="000808D0" w:rsidP="000808D0">
                                  <w:pPr>
                                    <w:rPr>
                                      <w:rFonts w:ascii="Calibri" w:hAnsi="Calibri" w:cs="Calibri"/>
                                      <w:color w:val="000000"/>
                                      <w:sz w:val="22"/>
                                      <w:szCs w:val="22"/>
                                    </w:rPr>
                                  </w:pPr>
                                  <w:r w:rsidRPr="00F562F3">
                                    <w:rPr>
                                      <w:rFonts w:ascii="Calibri" w:hAnsi="Calibri" w:cs="Calibri"/>
                                      <w:color w:val="000000"/>
                                      <w:sz w:val="22"/>
                                      <w:szCs w:val="22"/>
                                    </w:rPr>
                                    <w:t>WA, USA.</w:t>
                                  </w:r>
                                </w:p>
                                <w:p w14:paraId="6BE67AF6" w14:textId="77777777" w:rsidR="000808D0" w:rsidRPr="008261AA" w:rsidRDefault="000808D0" w:rsidP="000808D0">
                                  <w:pPr>
                                    <w:rPr>
                                      <w:color w:val="000000"/>
                                    </w:rPr>
                                  </w:pPr>
                                </w:p>
                                <w:p w14:paraId="040822B0" w14:textId="77777777" w:rsidR="000808D0" w:rsidRDefault="000808D0" w:rsidP="000808D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21779" id="_x0000_s1031" style="position:absolute;margin-left:59.6pt;margin-top:33.35pt;width:281pt;height:24.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" fillcolor="window" strokecolor="#d0cece" strokeweight="1pt">
                      <v:fill r:id="rId24" o:title="" color2="#e7e6e6" type="pattern"/>
                      <v:textbox>
                        <w:txbxContent>
                          <w:p w14:paraId="162D88D1" w14:textId="77777777" w:rsidR="000808D0" w:rsidRPr="00F562F3" w:rsidRDefault="000808D0" w:rsidP="000808D0">
                            <w:pPr>
                              <w:rPr>
                                <w:rFonts w:ascii="Calibri" w:hAnsi="Calibri" w:cs="Calibri"/>
                                <w:color w:val="000000"/>
                                <w:sz w:val="22"/>
                                <w:szCs w:val="22"/>
                              </w:rPr>
                            </w:pPr>
                            <w:r w:rsidRPr="00F562F3">
                              <w:rPr>
                                <w:rFonts w:ascii="Calibri" w:hAnsi="Calibri" w:cs="Calibri"/>
                                <w:color w:val="000000"/>
                                <w:sz w:val="22"/>
                                <w:szCs w:val="22"/>
                              </w:rPr>
                              <w:t>WA, USA.</w:t>
                            </w:r>
                          </w:p>
                          <w:p w14:paraId="6BE67AF6" w14:textId="77777777" w:rsidR="000808D0" w:rsidRPr="008261AA" w:rsidRDefault="000808D0" w:rsidP="000808D0">
                            <w:pPr>
                              <w:rPr>
                                <w:color w:val="000000"/>
                              </w:rPr>
                            </w:pPr>
                          </w:p>
                          <w:p w14:paraId="040822B0" w14:textId="77777777" w:rsidR="000808D0" w:rsidRDefault="000808D0" w:rsidP="000808D0"/>
                        </w:txbxContent>
                      </v:textbox>
                    </v:rect>
                  </w:pict>
                </mc:Fallback>
              </mc:AlternateContent>
            </w:r>
            <w:r w:rsidRPr="00A92693">
              <w:rPr>
                <w:rFonts w:ascii="Calibri" w:hAnsi="Calibri" w:cs="Calibri"/>
                <w:b/>
                <w:color w:val="000000"/>
                <w:sz w:val="20"/>
                <w:szCs w:val="20"/>
              </w:rPr>
              <w:t>Address 1 :</w:t>
            </w:r>
          </w:p>
          <w:p w14:paraId="7C199D11" w14:textId="77777777" w:rsidR="000808D0" w:rsidRPr="00A92693" w:rsidRDefault="000808D0"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71552" behindDoc="0" locked="0" layoutInCell="1" allowOverlap="1" wp14:anchorId="359DF8CD" wp14:editId="085EAE83">
                      <wp:simplePos x="0" y="0"/>
                      <wp:positionH relativeFrom="column">
                        <wp:posOffset>757187</wp:posOffset>
                      </wp:positionH>
                      <wp:positionV relativeFrom="paragraph">
                        <wp:posOffset>452660</wp:posOffset>
                      </wp:positionV>
                      <wp:extent cx="3568700" cy="322580"/>
                      <wp:effectExtent l="0" t="0" r="12700" b="20320"/>
                      <wp:wrapNone/>
                      <wp:docPr id="400822684" name="Rectangle 13"/>
                      <wp:cNvGraphicFramePr/>
                      <a:graphic xmlns:a="http://schemas.openxmlformats.org/drawingml/2006/main">
                        <a:graphicData uri="http://schemas.microsoft.com/office/word/2010/wordprocessingShape">
                          <wps:wsp>
                            <wps:cNvSpPr/>
                            <wps:spPr>
                              <a:xfrm>
                                <a:off x="0" y="0"/>
                                <a:ext cx="3568700" cy="32258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47275C08" w14:textId="77777777" w:rsidR="000808D0" w:rsidRPr="00F562F3" w:rsidRDefault="000808D0" w:rsidP="000808D0">
                                  <w:pPr>
                                    <w:rPr>
                                      <w:rFonts w:ascii="Calibri" w:hAnsi="Calibri" w:cs="Calibri"/>
                                      <w:color w:val="000000"/>
                                      <w:sz w:val="22"/>
                                      <w:szCs w:val="22"/>
                                    </w:rPr>
                                  </w:pPr>
                                  <w:hyperlink r:id="rId25" w:history="1">
                                    <w:r w:rsidRPr="00F562F3">
                                      <w:rPr>
                                        <w:rStyle w:val="Hyperlink"/>
                                        <w:rFonts w:ascii="Calibri" w:hAnsi="Calibri" w:cs="Calibri"/>
                                        <w:sz w:val="22"/>
                                        <w:szCs w:val="22"/>
                                      </w:rPr>
                                      <w:t>andrew@gmail.com</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9DF8CD" id="_x0000_s1032" style="position:absolute;margin-left:59.6pt;margin-top:35.65pt;width:281pt;height:25.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" fillcolor="window" strokecolor="#d0cece" strokeweight="1pt">
                      <v:fill r:id="rId24" o:title="" color2="#e7e6e6" type="pattern"/>
                      <v:textbox>
                        <w:txbxContent>
                          <w:p w14:paraId="47275C08" w14:textId="77777777" w:rsidR="000808D0" w:rsidRPr="00F562F3" w:rsidRDefault="000808D0" w:rsidP="000808D0">
                            <w:pPr>
                              <w:rPr>
                                <w:rFonts w:ascii="Calibri" w:hAnsi="Calibri" w:cs="Calibri"/>
                                <w:color w:val="000000"/>
                                <w:sz w:val="22"/>
                                <w:szCs w:val="22"/>
                              </w:rPr>
                            </w:pPr>
                            <w:hyperlink r:id="rId26" w:history="1">
                              <w:r w:rsidRPr="00F562F3">
                                <w:rPr>
                                  <w:rStyle w:val="Hyperlink"/>
                                  <w:rFonts w:ascii="Calibri" w:hAnsi="Calibri" w:cs="Calibri"/>
                                  <w:sz w:val="22"/>
                                  <w:szCs w:val="22"/>
                                </w:rPr>
                                <w:t>andrew@gmail.com</w:t>
                              </w:r>
                            </w:hyperlink>
                          </w:p>
                        </w:txbxContent>
                      </v:textbox>
                    </v:rect>
                  </w:pict>
                </mc:Fallback>
              </mc:AlternateContent>
            </w:r>
            <w:r w:rsidRPr="00A92693">
              <w:rPr>
                <w:rFonts w:ascii="Calibri" w:hAnsi="Calibri" w:cs="Calibri"/>
                <w:b/>
                <w:color w:val="000000"/>
                <w:sz w:val="20"/>
                <w:szCs w:val="20"/>
              </w:rPr>
              <w:t>Address 2 :</w:t>
            </w:r>
          </w:p>
          <w:p w14:paraId="7DAB8EC8" w14:textId="77777777" w:rsidR="000808D0" w:rsidRPr="00A92693" w:rsidRDefault="000808D0"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70528" behindDoc="0" locked="0" layoutInCell="1" allowOverlap="1" wp14:anchorId="3359897E" wp14:editId="0CFC7F91">
                      <wp:simplePos x="0" y="0"/>
                      <wp:positionH relativeFrom="column">
                        <wp:posOffset>757187</wp:posOffset>
                      </wp:positionH>
                      <wp:positionV relativeFrom="paragraph">
                        <wp:posOffset>413290</wp:posOffset>
                      </wp:positionV>
                      <wp:extent cx="3568700" cy="327025"/>
                      <wp:effectExtent l="0" t="0" r="12700" b="15875"/>
                      <wp:wrapNone/>
                      <wp:docPr id="1323672011" name="Rectangle 13"/>
                      <wp:cNvGraphicFramePr/>
                      <a:graphic xmlns:a="http://schemas.openxmlformats.org/drawingml/2006/main">
                        <a:graphicData uri="http://schemas.microsoft.com/office/word/2010/wordprocessingShape">
                          <wps:wsp>
                            <wps:cNvSpPr/>
                            <wps:spPr>
                              <a:xfrm>
                                <a:off x="0" y="0"/>
                                <a:ext cx="3568700" cy="327025"/>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4C026B2F" w14:textId="77777777" w:rsidR="000808D0" w:rsidRPr="00F562F3" w:rsidRDefault="000808D0" w:rsidP="000808D0">
                                  <w:pPr>
                                    <w:rPr>
                                      <w:rFonts w:ascii="Calibri" w:hAnsi="Calibri" w:cs="Calibri"/>
                                      <w:color w:val="000000"/>
                                      <w:sz w:val="22"/>
                                      <w:szCs w:val="22"/>
                                    </w:rPr>
                                  </w:pPr>
                                  <w:r w:rsidRPr="00F562F3">
                                    <w:rPr>
                                      <w:rFonts w:ascii="Calibri" w:hAnsi="Calibri" w:cs="Calibri"/>
                                      <w:color w:val="000000"/>
                                      <w:sz w:val="22"/>
                                      <w:szCs w:val="22"/>
                                    </w:rPr>
                                    <w:t>+122-2222222</w:t>
                                  </w:r>
                                </w:p>
                                <w:p w14:paraId="13D6C078" w14:textId="77777777" w:rsidR="000808D0" w:rsidRPr="008261AA" w:rsidRDefault="000808D0" w:rsidP="000808D0">
                                  <w:pPr>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59897E" id="_x0000_s1033" style="position:absolute;margin-left:59.6pt;margin-top:32.55pt;width:281pt;height:25.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" fillcolor="window" strokecolor="#d0cece" strokeweight="1pt">
                      <v:fill r:id="rId24" o:title="" color2="#e7e6e6" type="pattern"/>
                      <v:textbox>
                        <w:txbxContent>
                          <w:p w14:paraId="4C026B2F" w14:textId="77777777" w:rsidR="000808D0" w:rsidRPr="00F562F3" w:rsidRDefault="000808D0" w:rsidP="000808D0">
                            <w:pPr>
                              <w:rPr>
                                <w:rFonts w:ascii="Calibri" w:hAnsi="Calibri" w:cs="Calibri"/>
                                <w:color w:val="000000"/>
                                <w:sz w:val="22"/>
                                <w:szCs w:val="22"/>
                              </w:rPr>
                            </w:pPr>
                            <w:r w:rsidRPr="00F562F3">
                              <w:rPr>
                                <w:rFonts w:ascii="Calibri" w:hAnsi="Calibri" w:cs="Calibri"/>
                                <w:color w:val="000000"/>
                                <w:sz w:val="22"/>
                                <w:szCs w:val="22"/>
                              </w:rPr>
                              <w:t>+122-2222222</w:t>
                            </w:r>
                          </w:p>
                          <w:p w14:paraId="13D6C078" w14:textId="77777777" w:rsidR="000808D0" w:rsidRPr="008261AA" w:rsidRDefault="000808D0" w:rsidP="000808D0">
                            <w:pPr>
                              <w:rPr>
                                <w:color w:val="000000"/>
                              </w:rPr>
                            </w:pPr>
                          </w:p>
                        </w:txbxContent>
                      </v:textbox>
                    </v:rect>
                  </w:pict>
                </mc:Fallback>
              </mc:AlternateContent>
            </w:r>
            <w:r w:rsidRPr="00A92693">
              <w:rPr>
                <w:rFonts w:ascii="Calibri" w:hAnsi="Calibri" w:cs="Calibri"/>
                <w:b/>
                <w:color w:val="000000"/>
                <w:sz w:val="20"/>
                <w:szCs w:val="20"/>
              </w:rPr>
              <w:t xml:space="preserve">Email         : </w:t>
            </w:r>
          </w:p>
          <w:p w14:paraId="39919501" w14:textId="77777777" w:rsidR="000808D0" w:rsidRPr="00A92693" w:rsidRDefault="000808D0" w:rsidP="0073645F">
            <w:pPr>
              <w:rPr>
                <w:rFonts w:ascii="Calibri" w:hAnsi="Calibri" w:cs="Calibri"/>
                <w:sz w:val="20"/>
                <w:szCs w:val="20"/>
              </w:rPr>
            </w:pPr>
            <w:r w:rsidRPr="00A92693">
              <w:rPr>
                <w:rFonts w:ascii="Calibri" w:hAnsi="Calibri" w:cs="Calibri"/>
                <w:b/>
                <w:color w:val="000000"/>
                <w:sz w:val="20"/>
                <w:szCs w:val="20"/>
              </w:rPr>
              <w:t>Phone       :</w:t>
            </w:r>
            <w:r w:rsidRPr="00A92693">
              <w:rPr>
                <w:rFonts w:ascii="Calibri" w:hAnsi="Calibri" w:cs="Calibri"/>
                <w:b/>
                <w:color w:val="000000"/>
                <w:sz w:val="20"/>
                <w:szCs w:val="20"/>
              </w:rPr>
              <w:br/>
            </w:r>
          </w:p>
        </w:tc>
      </w:tr>
      <w:tr w:rsidR="000808D0" w:rsidRPr="00A92693" w14:paraId="4C748B4D" w14:textId="77777777" w:rsidTr="0073645F">
        <w:trPr>
          <w:trHeight w:val="2402"/>
        </w:trPr>
        <w:tc>
          <w:tcPr>
            <w:tcW w:w="10306" w:type="dxa"/>
          </w:tcPr>
          <w:p w14:paraId="344AEE84" w14:textId="77777777" w:rsidR="000808D0" w:rsidRDefault="000808D0" w:rsidP="0073645F">
            <w:pPr>
              <w:spacing w:line="360" w:lineRule="auto"/>
              <w:rPr>
                <w:rFonts w:ascii="Calibri" w:hAnsi="Calibri" w:cs="Calibri"/>
                <w:b/>
                <w:color w:val="000000"/>
                <w:sz w:val="20"/>
                <w:szCs w:val="20"/>
              </w:rPr>
            </w:pPr>
          </w:p>
          <w:p w14:paraId="39AD006A" w14:textId="77777777" w:rsidR="000808D0" w:rsidRPr="00A92693" w:rsidRDefault="000808D0" w:rsidP="0073645F">
            <w:pPr>
              <w:rPr>
                <w:rFonts w:ascii="Calibri" w:hAnsi="Calibri" w:cs="Calibri"/>
                <w:b/>
                <w:color w:val="000000"/>
                <w:sz w:val="20"/>
                <w:szCs w:val="20"/>
              </w:rPr>
            </w:pPr>
            <w:r w:rsidRPr="00A92693">
              <w:rPr>
                <w:rFonts w:ascii="Calibri" w:hAnsi="Calibri" w:cs="Calibri"/>
                <w:b/>
                <w:color w:val="000000"/>
                <w:sz w:val="20"/>
                <w:szCs w:val="20"/>
              </w:rPr>
              <w:t>APPROVAL WORKFLOW</w:t>
            </w:r>
          </w:p>
          <w:p w14:paraId="3CF5C0C5" w14:textId="77777777" w:rsidR="000808D0" w:rsidRPr="00A92693" w:rsidRDefault="000808D0" w:rsidP="0073645F">
            <w:pPr>
              <w:rPr>
                <w:rFonts w:ascii="Calibri" w:hAnsi="Calibri" w:cs="Calibri"/>
                <w:sz w:val="20"/>
                <w:szCs w:val="20"/>
              </w:rPr>
            </w:pPr>
            <w:r w:rsidRPr="00A92693">
              <w:rPr>
                <w:rFonts w:ascii="Calibri" w:hAnsi="Calibri" w:cs="Calibri"/>
                <w:noProof/>
              </w:rPr>
              <mc:AlternateContent>
                <mc:Choice Requires="wpc">
                  <w:drawing>
                    <wp:anchor distT="0" distB="0" distL="114300" distR="114300" simplePos="0" relativeHeight="251673600" behindDoc="0" locked="0" layoutInCell="1" allowOverlap="1" wp14:anchorId="4DB69A84" wp14:editId="7152A6AC">
                      <wp:simplePos x="0" y="0"/>
                      <wp:positionH relativeFrom="page">
                        <wp:posOffset>115102</wp:posOffset>
                      </wp:positionH>
                      <wp:positionV relativeFrom="page">
                        <wp:posOffset>548439</wp:posOffset>
                      </wp:positionV>
                      <wp:extent cx="5346700" cy="901700"/>
                      <wp:effectExtent l="0" t="0" r="6350" b="0"/>
                      <wp:wrapNone/>
                      <wp:docPr id="443213140"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2"/>
                              </a:solidFill>
                            </wpc:bg>
                            <wpc:whole/>
                            <wps:wsp>
                              <wps:cNvPr id="1530647049" name="Arrow: Right 1530647049"/>
                              <wps:cNvSpPr/>
                              <wps:spPr>
                                <a:xfrm>
                                  <a:off x="1358900" y="254000"/>
                                  <a:ext cx="711200" cy="304800"/>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54819126" name="Rectangle 1054819126"/>
                              <wps:cNvSpPr/>
                              <wps:spPr>
                                <a:xfrm>
                                  <a:off x="2070099" y="172357"/>
                                  <a:ext cx="1154793" cy="5883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30A27FA1" w14:textId="77777777" w:rsidR="000808D0" w:rsidRPr="008261AA" w:rsidRDefault="000808D0" w:rsidP="000808D0">
                                    <w:pPr>
                                      <w:jc w:val="center"/>
                                      <w:rPr>
                                        <w:rFonts w:ascii="Calibri" w:hAnsi="Calibri" w:cs="Calibri"/>
                                        <w:color w:val="000000"/>
                                      </w:rPr>
                                    </w:pPr>
                                    <w:r w:rsidRPr="008261AA">
                                      <w:rPr>
                                        <w:rFonts w:ascii="Calibri" w:hAnsi="Calibri" w:cs="Calibri"/>
                                        <w:color w:val="000000"/>
                                      </w:rPr>
                                      <w:t>Administrative review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3773944" name="Arrow: Right 1673773944"/>
                              <wps:cNvSpPr/>
                              <wps:spPr>
                                <a:xfrm>
                                  <a:off x="3224892" y="254000"/>
                                  <a:ext cx="685799" cy="304800"/>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28367707" name="Rectangle 1028367707"/>
                              <wps:cNvSpPr/>
                              <wps:spPr>
                                <a:xfrm>
                                  <a:off x="3910693" y="171450"/>
                                  <a:ext cx="1040494" cy="5651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65071AA1" w14:textId="77777777" w:rsidR="000808D0" w:rsidRPr="008261AA" w:rsidRDefault="000808D0" w:rsidP="000808D0">
                                    <w:pPr>
                                      <w:jc w:val="center"/>
                                      <w:rPr>
                                        <w:rFonts w:ascii="Calibri" w:hAnsi="Calibri" w:cs="Calibri"/>
                                        <w:color w:val="000000"/>
                                      </w:rPr>
                                    </w:pPr>
                                    <w:r w:rsidRPr="008261AA">
                                      <w:rPr>
                                        <w:rFonts w:ascii="Calibri" w:hAnsi="Calibri" w:cs="Calibri"/>
                                        <w:color w:val="000000"/>
                                      </w:rPr>
                                      <w:t>Final approval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6774855" name="Rectangle 1086774855"/>
                              <wps:cNvSpPr/>
                              <wps:spPr>
                                <a:xfrm>
                                  <a:off x="326572" y="172357"/>
                                  <a:ext cx="1078593" cy="5883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5C9575D7" w14:textId="77777777" w:rsidR="000808D0" w:rsidRPr="008261AA" w:rsidRDefault="000808D0" w:rsidP="000808D0">
                                    <w:pPr>
                                      <w:jc w:val="center"/>
                                      <w:rPr>
                                        <w:rFonts w:ascii="Calibri" w:hAnsi="Calibri" w:cs="Calibri"/>
                                        <w:color w:val="000000"/>
                                      </w:rPr>
                                    </w:pPr>
                                    <w:r w:rsidRPr="008261AA">
                                      <w:rPr>
                                        <w:rFonts w:ascii="Calibri" w:hAnsi="Calibri" w:cs="Calibri"/>
                                        <w:color w:val="000000"/>
                                      </w:rPr>
                                      <w:t>Document submission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4DB69A84" id="Canvas 13" o:spid="_x0000_s1034" editas="canvas" style="position:absolute;margin-left:9.05pt;margin-top:43.2pt;width:421pt;height:71pt;z-index:251673600;mso-position-horizontal-relative:page;mso-position-vertical-relative:page" coordsize="53467,9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53467;height:9017;visibility:visible;mso-wrap-style:square" filled="t" fillcolor="#e7e6e6 [3214]">
                        <v:fill o:detectmouseclick="t"/>
                        <v:path o:connecttype="non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30647049" o:spid="_x0000_s1036" type="#_x0000_t13" style="position:absolute;left:13589;top:2540;width:711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" adj="16971" fillcolor="#7f7f7f" strokecolor="#172c51" strokeweight="1pt"/>
                      <v:rect id="Rectangle 1054819126" o:spid="_x0000_s1037" style="position:absolute;left:20700;top:1723;width:11548;height:5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" fillcolor="#f2f2f2" strokecolor="#172c51" strokeweight="1pt">
                        <v:textbox>
                          <w:txbxContent>
                            <w:p w14:paraId="30A27FA1" w14:textId="77777777" w:rsidR="000808D0" w:rsidRPr="008261AA" w:rsidRDefault="000808D0" w:rsidP="000808D0">
                              <w:pPr>
                                <w:jc w:val="center"/>
                                <w:rPr>
                                  <w:rFonts w:ascii="Calibri" w:hAnsi="Calibri" w:cs="Calibri"/>
                                  <w:color w:val="000000"/>
                                </w:rPr>
                              </w:pPr>
                              <w:r w:rsidRPr="008261AA">
                                <w:rPr>
                                  <w:rFonts w:ascii="Calibri" w:hAnsi="Calibri" w:cs="Calibri"/>
                                  <w:color w:val="000000"/>
                                </w:rPr>
                                <w:t>Administrative review</w:t>
                              </w:r>
                            </w:p>
                          </w:txbxContent>
                        </v:textbox>
                      </v:rect>
                      <v:shape id="Arrow: Right 1673773944" o:spid="_x0000_s1038" type="#_x0000_t13" style="position:absolute;left:32248;top:2540;width:685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" adj="16800" fillcolor="#7f7f7f" strokecolor="#172c51" strokeweight="1pt"/>
                      <v:rect id="Rectangle 1028367707" o:spid="_x0000_s1039" style="position:absolute;left:39106;top:1714;width:10405;height:5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" fillcolor="#f2f2f2" strokecolor="#172c51" strokeweight="1pt">
                        <v:textbox>
                          <w:txbxContent>
                            <w:p w14:paraId="65071AA1" w14:textId="77777777" w:rsidR="000808D0" w:rsidRPr="008261AA" w:rsidRDefault="000808D0" w:rsidP="000808D0">
                              <w:pPr>
                                <w:jc w:val="center"/>
                                <w:rPr>
                                  <w:rFonts w:ascii="Calibri" w:hAnsi="Calibri" w:cs="Calibri"/>
                                  <w:color w:val="000000"/>
                                </w:rPr>
                              </w:pPr>
                              <w:r w:rsidRPr="008261AA">
                                <w:rPr>
                                  <w:rFonts w:ascii="Calibri" w:hAnsi="Calibri" w:cs="Calibri"/>
                                  <w:color w:val="000000"/>
                                </w:rPr>
                                <w:t>Final approval</w:t>
                              </w:r>
                            </w:p>
                          </w:txbxContent>
                        </v:textbox>
                      </v:rect>
                      <v:rect id="Rectangle 1086774855" o:spid="_x0000_s1040" style="position:absolute;left:3265;top:1723;width:10786;height:5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" fillcolor="#f2f2f2" strokecolor="#172c51" strokeweight="1pt">
                        <v:textbox>
                          <w:txbxContent>
                            <w:p w14:paraId="5C9575D7" w14:textId="77777777" w:rsidR="000808D0" w:rsidRPr="008261AA" w:rsidRDefault="000808D0" w:rsidP="000808D0">
                              <w:pPr>
                                <w:jc w:val="center"/>
                                <w:rPr>
                                  <w:rFonts w:ascii="Calibri" w:hAnsi="Calibri" w:cs="Calibri"/>
                                  <w:color w:val="000000"/>
                                </w:rPr>
                              </w:pPr>
                              <w:r w:rsidRPr="008261AA">
                                <w:rPr>
                                  <w:rFonts w:ascii="Calibri" w:hAnsi="Calibri" w:cs="Calibri"/>
                                  <w:color w:val="000000"/>
                                </w:rPr>
                                <w:t>Document submission</w:t>
                              </w:r>
                            </w:p>
                          </w:txbxContent>
                        </v:textbox>
                      </v:rect>
                      <w10:wrap anchorx="page" anchory="page"/>
                    </v:group>
                  </w:pict>
                </mc:Fallback>
              </mc:AlternateContent>
            </w:r>
          </w:p>
          <w:p w14:paraId="3AF10C60" w14:textId="77777777" w:rsidR="000808D0" w:rsidRPr="00A92693" w:rsidRDefault="000808D0" w:rsidP="0073645F">
            <w:pPr>
              <w:rPr>
                <w:rFonts w:ascii="Calibri" w:hAnsi="Calibri" w:cs="Calibri"/>
                <w:sz w:val="20"/>
                <w:szCs w:val="20"/>
              </w:rPr>
            </w:pPr>
          </w:p>
        </w:tc>
      </w:tr>
      <w:tr w:rsidR="000808D0" w:rsidRPr="00A92693" w14:paraId="492E240D" w14:textId="77777777" w:rsidTr="0073645F">
        <w:trPr>
          <w:trHeight w:val="809"/>
        </w:trPr>
        <w:tc>
          <w:tcPr>
            <w:tcW w:w="10306" w:type="dxa"/>
          </w:tcPr>
          <w:p w14:paraId="2E10ED4E" w14:textId="77777777" w:rsidR="000808D0" w:rsidRDefault="000808D0" w:rsidP="0073645F">
            <w:pPr>
              <w:rPr>
                <w:rFonts w:ascii="Calibri" w:hAnsi="Calibri" w:cs="Calibri"/>
                <w:b/>
                <w:bCs/>
                <w:color w:val="000000"/>
                <w:sz w:val="20"/>
                <w:szCs w:val="20"/>
              </w:rPr>
            </w:pPr>
          </w:p>
          <w:p w14:paraId="5A6C8521" w14:textId="77777777" w:rsidR="000808D0" w:rsidRDefault="000808D0" w:rsidP="0073645F">
            <w:pPr>
              <w:rPr>
                <w:rFonts w:ascii="Calibri" w:hAnsi="Calibri" w:cs="Calibri"/>
                <w:b/>
                <w:bCs/>
                <w:color w:val="000000"/>
                <w:sz w:val="20"/>
                <w:szCs w:val="20"/>
              </w:rPr>
            </w:pPr>
            <w:r w:rsidRPr="00A92693">
              <w:rPr>
                <w:rFonts w:ascii="Calibri" w:hAnsi="Calibri" w:cs="Calibri"/>
                <w:b/>
                <w:bCs/>
                <w:color w:val="000000"/>
                <w:sz w:val="20"/>
                <w:szCs w:val="20"/>
              </w:rPr>
              <w:t>REQUIRED DOCUMENTS</w:t>
            </w:r>
          </w:p>
          <w:p w14:paraId="103C1AE2" w14:textId="77777777" w:rsidR="000808D0" w:rsidRPr="004128FF" w:rsidRDefault="000808D0" w:rsidP="000808D0">
            <w:pPr>
              <w:pStyle w:val="ListParagraph"/>
              <w:numPr>
                <w:ilvl w:val="0"/>
                <w:numId w:val="4"/>
              </w:numPr>
              <w:spacing w:after="160" w:line="278" w:lineRule="auto"/>
              <w:rPr>
                <w:rFonts w:asciiTheme="minorHAnsi" w:hAnsiTheme="minorHAnsi" w:cstheme="minorHAnsi"/>
              </w:rPr>
            </w:pPr>
            <w:r w:rsidRPr="004128FF">
              <w:rPr>
                <w:rFonts w:asciiTheme="minorHAnsi" w:hAnsiTheme="minorHAnsi" w:cstheme="minorHAnsi"/>
              </w:rPr>
              <w:t>Proof of Identity</w:t>
            </w:r>
          </w:p>
          <w:p w14:paraId="6CE0060C" w14:textId="77777777" w:rsidR="000808D0" w:rsidRPr="004128FF" w:rsidRDefault="000808D0" w:rsidP="000808D0">
            <w:pPr>
              <w:pStyle w:val="ListParagraph"/>
              <w:numPr>
                <w:ilvl w:val="0"/>
                <w:numId w:val="4"/>
              </w:numPr>
              <w:spacing w:after="160" w:line="278" w:lineRule="auto"/>
              <w:rPr>
                <w:rFonts w:asciiTheme="minorHAnsi" w:hAnsiTheme="minorHAnsi" w:cstheme="minorHAnsi"/>
              </w:rPr>
            </w:pPr>
            <w:r w:rsidRPr="004128FF">
              <w:rPr>
                <w:rFonts w:asciiTheme="minorHAnsi" w:hAnsiTheme="minorHAnsi" w:cstheme="minorHAnsi"/>
              </w:rPr>
              <w:t>Proof of Address</w:t>
            </w:r>
          </w:p>
          <w:p w14:paraId="6954F22B" w14:textId="77777777" w:rsidR="000808D0" w:rsidRPr="00275578" w:rsidRDefault="000808D0" w:rsidP="000808D0">
            <w:pPr>
              <w:pStyle w:val="ListParagraph"/>
              <w:numPr>
                <w:ilvl w:val="0"/>
                <w:numId w:val="4"/>
              </w:numPr>
              <w:spacing w:line="278" w:lineRule="auto"/>
            </w:pPr>
            <w:r w:rsidRPr="004128FF">
              <w:rPr>
                <w:rFonts w:asciiTheme="minorHAnsi" w:hAnsiTheme="minorHAnsi" w:cstheme="minorHAnsi"/>
              </w:rPr>
              <w:t>Passport Size Photo</w:t>
            </w:r>
          </w:p>
          <w:p w14:paraId="7ADB468A" w14:textId="77777777" w:rsidR="000808D0" w:rsidRPr="00275578" w:rsidRDefault="000808D0" w:rsidP="0073645F">
            <w:pPr>
              <w:spacing w:line="278" w:lineRule="auto"/>
            </w:pPr>
          </w:p>
        </w:tc>
      </w:tr>
      <w:bookmarkEnd w:id="11"/>
    </w:tbl>
    <w:p w14:paraId="2EC05429" w14:textId="77777777" w:rsidR="000808D0" w:rsidRDefault="000808D0" w:rsidP="00C77CE5">
      <w:pPr>
        <w:spacing w:after="120"/>
        <w:rPr>
          <w:rFonts w:ascii="Calibri" w:hAnsi="Calibri"/>
          <w:color w:val="333333"/>
          <w:sz w:val="20"/>
          <w:szCs w:val="20"/>
          <w:lang w:eastAsia="fr-FR"/>
        </w:rPr>
      </w:pPr>
    </w:p>
    <w:sectPr w:rsidR="000808D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Hemalatha Chiranjeevulu" w:date="2021-08-26T11:32:00Z" w:initials="HC">
    <w:p w14:paraId="1A480264" w14:textId="787AFCA3" w:rsidR="004B244C" w:rsidRDefault="004B244C">
      <w:pPr>
        <w:pStyle w:val="CommentText"/>
      </w:pPr>
      <w:r>
        <w:rPr>
          <w:rStyle w:val="CommentReference"/>
        </w:rPr>
        <w:annotationRef/>
      </w:r>
      <w:r w:rsidR="00642E0E">
        <w:t>Add the company name</w:t>
      </w:r>
    </w:p>
  </w:comment>
  <w:comment w:id="1" w:author="Hemalatha Chiranjeevulu" w:date="2021-08-26T12:06:00Z" w:initials="HC">
    <w:p w14:paraId="6FBB8164" w14:textId="2E31D088" w:rsidR="00642E0E" w:rsidRDefault="00642E0E">
      <w:pPr>
        <w:pStyle w:val="CommentText"/>
      </w:pPr>
      <w:r>
        <w:rPr>
          <w:rStyle w:val="CommentReference"/>
        </w:rPr>
        <w:annotationRef/>
      </w:r>
      <w:r>
        <w:t>Added the company name</w:t>
      </w:r>
    </w:p>
  </w:comment>
  <w:comment w:id="5" w:author="Hemalatha Chiranjeevulu" w:date="2021-08-26T12:07:00Z" w:initials="HC">
    <w:p w14:paraId="4819B597" w14:textId="7C6B4C38" w:rsidR="00642E0E" w:rsidRDefault="00642E0E">
      <w:pPr>
        <w:pStyle w:val="CommentText"/>
      </w:pPr>
      <w:r>
        <w:rPr>
          <w:rStyle w:val="CommentReference"/>
        </w:rPr>
        <w:annotationRef/>
      </w:r>
      <w:r>
        <w:t>Is this right product no?</w:t>
      </w:r>
    </w:p>
  </w:comment>
  <w:comment w:id="6" w:author="Hemalatha Chiranjeevulu" w:date="2021-08-26T12:08:00Z" w:initials="HC">
    <w:p w14:paraId="1C4B6B8E" w14:textId="6C04C153" w:rsidR="00642E0E" w:rsidRDefault="00642E0E">
      <w:pPr>
        <w:pStyle w:val="CommentText"/>
      </w:pPr>
      <w:r>
        <w:rPr>
          <w:rStyle w:val="CommentReference"/>
        </w:rPr>
        <w:annotationRef/>
      </w:r>
      <w:r>
        <w:t>No, Modify the product no as BKM56748</w:t>
      </w:r>
    </w:p>
  </w:comment>
  <w:comment w:id="7" w:author="Hemalatha Chiranjeevulu" w:date="2021-08-26T12:10:00Z" w:initials="HC">
    <w:p w14:paraId="7E4EF426" w14:textId="1E96E82A" w:rsidR="00642E0E" w:rsidRDefault="00642E0E">
      <w:pPr>
        <w:pStyle w:val="CommentText"/>
      </w:pPr>
      <w:r>
        <w:rPr>
          <w:rStyle w:val="CommentReference"/>
        </w:rPr>
        <w:annotationRef/>
      </w:r>
      <w:r>
        <w:t>Modified the product no</w:t>
      </w:r>
    </w:p>
  </w:comment>
  <w:comment w:id="8" w:author="Hemalatha Chiranjeevulu" w:date="2021-08-26T12:11:00Z" w:initials="HC">
    <w:p w14:paraId="0D798591" w14:textId="145E640E" w:rsidR="00642E0E" w:rsidRDefault="00642E0E">
      <w:pPr>
        <w:pStyle w:val="CommentText"/>
      </w:pPr>
      <w:r>
        <w:rPr>
          <w:rStyle w:val="CommentReference"/>
        </w:rPr>
        <w:annotationRef/>
      </w:r>
      <w:r>
        <w:t>Add some more content about Northwind Database</w:t>
      </w:r>
    </w:p>
  </w:comment>
  <w:comment w:id="9" w:author="Hemalatha Chiranjeevulu" w:date="2021-08-26T12:11:00Z" w:initials="HC">
    <w:p w14:paraId="043127E9" w14:textId="57F6C6C1" w:rsidR="00642E0E" w:rsidRDefault="00642E0E">
      <w:pPr>
        <w:pStyle w:val="CommentText"/>
      </w:pPr>
      <w:r>
        <w:rPr>
          <w:rStyle w:val="CommentReference"/>
        </w:rPr>
        <w:annotationRef/>
      </w:r>
      <w:r>
        <w:t>Added more content</w:t>
      </w:r>
    </w:p>
  </w:comment>
  <w:comment w:id="10" w:author="Hemalatha Chiranjeevulu" w:date="2021-08-26T12:13:00Z" w:initials="HC">
    <w:p w14:paraId="37123AD0" w14:textId="66A24916" w:rsidR="007B2972" w:rsidRDefault="007B2972">
      <w:pPr>
        <w:pStyle w:val="CommentText"/>
      </w:pPr>
      <w:r>
        <w:rPr>
          <w:rStyle w:val="CommentReference"/>
        </w:rPr>
        <w:annotationRef/>
      </w:r>
      <w:r>
        <w:t>Change the Adventure as Adventures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A480264" w15:done="0"/>
  <w15:commentEx w15:paraId="6FBB8164" w15:paraIdParent="1A480264" w15:done="0"/>
  <w15:commentEx w15:paraId="4819B597" w15:done="0"/>
  <w15:commentEx w15:paraId="1C4B6B8E" w15:paraIdParent="4819B597" w15:done="0"/>
  <w15:commentEx w15:paraId="7E4EF426" w15:paraIdParent="4819B597" w15:done="0"/>
  <w15:commentEx w15:paraId="0D798591" w15:done="0"/>
  <w15:commentEx w15:paraId="043127E9" w15:paraIdParent="0D798591" w15:done="0"/>
  <w15:commentEx w15:paraId="37123AD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4D1FA66" w16cex:dateUtc="2021-08-26T06:02:00Z"/>
  <w16cex:commentExtensible w16cex:durableId="24D20242" w16cex:dateUtc="2021-08-26T06:36:00Z"/>
  <w16cex:commentExtensible w16cex:durableId="24D2026F" w16cex:dateUtc="2021-08-26T06:37:00Z"/>
  <w16cex:commentExtensible w16cex:durableId="24D202B6" w16cex:dateUtc="2021-08-26T06:38:00Z"/>
  <w16cex:commentExtensible w16cex:durableId="24D2034B" w16cex:dateUtc="2021-08-26T06:40:00Z"/>
  <w16cex:commentExtensible w16cex:durableId="24D2036D" w16cex:dateUtc="2021-08-26T06:41:00Z"/>
  <w16cex:commentExtensible w16cex:durableId="24D20385" w16cex:dateUtc="2021-08-26T06:41:00Z"/>
  <w16cex:commentExtensible w16cex:durableId="24D203E3" w16cex:dateUtc="2021-08-26T06: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A480264" w16cid:durableId="24D1FA66"/>
  <w16cid:commentId w16cid:paraId="6FBB8164" w16cid:durableId="24D20242"/>
  <w16cid:commentId w16cid:paraId="4819B597" w16cid:durableId="24D2026F"/>
  <w16cid:commentId w16cid:paraId="1C4B6B8E" w16cid:durableId="24D202B6"/>
  <w16cid:commentId w16cid:paraId="7E4EF426" w16cid:durableId="24D2034B"/>
  <w16cid:commentId w16cid:paraId="0D798591" w16cid:durableId="24D2036D"/>
  <w16cid:commentId w16cid:paraId="043127E9" w16cid:durableId="24D20385"/>
  <w16cid:commentId w16cid:paraId="37123AD0" w16cid:durableId="24D203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A83462" w14:textId="77777777" w:rsidR="004772BB" w:rsidRDefault="004772BB" w:rsidP="008139AA">
      <w:r>
        <w:separator/>
      </w:r>
    </w:p>
  </w:endnote>
  <w:endnote w:type="continuationSeparator" w:id="0">
    <w:p w14:paraId="3403388F" w14:textId="77777777" w:rsidR="004772BB" w:rsidRDefault="004772BB"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6D1694BA-ACCB-44C3-B6A9-F19F704EF845}"/>
    <w:embedBold r:id="rId2" w:fontKey="{182CAC5B-52B0-476C-82B3-B875391787A8}"/>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3" w:fontKey="{BAB8EEEA-5FEB-4C66-AA94-068E47E44B10}"/>
  </w:font>
  <w:font w:name="DengXian Light">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4" w:fontKey="{8F6883C2-6E5B-440C-A2D7-34FF563CB167}"/>
  </w:font>
  <w:font w:name="Cambria Math">
    <w:panose1 w:val="02040503050406030204"/>
    <w:charset w:val="00"/>
    <w:family w:val="roman"/>
    <w:pitch w:val="variable"/>
    <w:sig w:usb0="E00006FF" w:usb1="420024FF" w:usb2="02000000" w:usb3="00000000" w:csb0="0000019F" w:csb1="00000000"/>
    <w:embedRegular r:id="rId5" w:fontKey="{4800DCB1-0F95-4310-99E3-91B1EB8C8829}"/>
    <w:embedItalic r:id="rId6" w:fontKey="{9D2A2365-85EE-4C5C-9431-39EE597A0D05}"/>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D8EFF3" w14:textId="77777777" w:rsidR="004772BB" w:rsidRDefault="004772BB" w:rsidP="008139AA">
      <w:r>
        <w:separator/>
      </w:r>
    </w:p>
  </w:footnote>
  <w:footnote w:type="continuationSeparator" w:id="0">
    <w:p w14:paraId="445FA55D" w14:textId="77777777" w:rsidR="004772BB" w:rsidRDefault="004772BB"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C88280B"/>
    <w:multiLevelType w:val="hybridMultilevel"/>
    <w:tmpl w:val="6C72B61C"/>
    <w:lvl w:ilvl="0" w:tplc="C28ADE6C">
      <w:start w:val="1"/>
      <w:numFmt w:val="decimal"/>
      <w:lvlText w:val="%1."/>
      <w:lvlJc w:val="left"/>
      <w:pPr>
        <w:ind w:left="360" w:hanging="360"/>
      </w:pPr>
      <w:rPr>
        <w:rFonts w:ascii="Calibri" w:eastAsia="Times New Roman" w:hAnsi="Calibri" w:cs="Calibri"/>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588B0D98"/>
    <w:multiLevelType w:val="hybridMultilevel"/>
    <w:tmpl w:val="65CCD55A"/>
    <w:lvl w:ilvl="0" w:tplc="863C26EC">
      <w:start w:val="1"/>
      <w:numFmt w:val="numberInDash"/>
      <w:lvlText w:val="%1."/>
      <w:lvlJc w:val="left"/>
      <w:pPr>
        <w:ind w:left="360" w:hanging="360"/>
      </w:pPr>
      <w:rPr>
        <w:rFonts w:asciiTheme="minorHAnsi" w:hAnsiTheme="minorHAnsi" w:cs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5DA14698"/>
    <w:multiLevelType w:val="hybridMultilevel"/>
    <w:tmpl w:val="F9C48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117716778">
    <w:abstractNumId w:val="0"/>
  </w:num>
  <w:num w:numId="2" w16cid:durableId="22560707">
    <w:abstractNumId w:val="3"/>
  </w:num>
  <w:num w:numId="3" w16cid:durableId="1986546957">
    <w:abstractNumId w:val="1"/>
  </w:num>
  <w:num w:numId="4" w16cid:durableId="55143000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emalatha Chiranjeevulu">
    <w15:presenceInfo w15:providerId="AD" w15:userId="S::hemalatha.chiranjeevulu@syncfusion.com::368a81d9-f7ef-4b36-9b60-a82521a1bf2c"/>
  </w15:person>
  <w15:person w15:author="Ramaraj Marimuthu">
    <w15:presenceInfo w15:providerId="None" w15:userId="Ramaraj Marimuth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04068"/>
    <w:rsid w:val="00044D53"/>
    <w:rsid w:val="00057420"/>
    <w:rsid w:val="000808D0"/>
    <w:rsid w:val="00096F79"/>
    <w:rsid w:val="000A543A"/>
    <w:rsid w:val="000B298E"/>
    <w:rsid w:val="000F3C5A"/>
    <w:rsid w:val="0015312D"/>
    <w:rsid w:val="0015734A"/>
    <w:rsid w:val="00177E87"/>
    <w:rsid w:val="001A4FE4"/>
    <w:rsid w:val="0021330C"/>
    <w:rsid w:val="00252D3F"/>
    <w:rsid w:val="00256A98"/>
    <w:rsid w:val="002F21F1"/>
    <w:rsid w:val="0037048D"/>
    <w:rsid w:val="003729C6"/>
    <w:rsid w:val="003770AF"/>
    <w:rsid w:val="00393AA2"/>
    <w:rsid w:val="003B4887"/>
    <w:rsid w:val="003C320D"/>
    <w:rsid w:val="003F7174"/>
    <w:rsid w:val="00404CDA"/>
    <w:rsid w:val="004128FF"/>
    <w:rsid w:val="004165FD"/>
    <w:rsid w:val="004772BB"/>
    <w:rsid w:val="004B244C"/>
    <w:rsid w:val="004B4CD7"/>
    <w:rsid w:val="004F4396"/>
    <w:rsid w:val="00525AD4"/>
    <w:rsid w:val="005B35BF"/>
    <w:rsid w:val="00604893"/>
    <w:rsid w:val="00642E0E"/>
    <w:rsid w:val="00655490"/>
    <w:rsid w:val="00667E1D"/>
    <w:rsid w:val="006B52F0"/>
    <w:rsid w:val="007067E3"/>
    <w:rsid w:val="00796D05"/>
    <w:rsid w:val="0079739E"/>
    <w:rsid w:val="007B2972"/>
    <w:rsid w:val="007B725D"/>
    <w:rsid w:val="007D3AF8"/>
    <w:rsid w:val="008139AA"/>
    <w:rsid w:val="00896A6F"/>
    <w:rsid w:val="008973AF"/>
    <w:rsid w:val="0091671A"/>
    <w:rsid w:val="00922E85"/>
    <w:rsid w:val="0094577D"/>
    <w:rsid w:val="00985F31"/>
    <w:rsid w:val="00A001C0"/>
    <w:rsid w:val="00A33500"/>
    <w:rsid w:val="00A3705A"/>
    <w:rsid w:val="00A52425"/>
    <w:rsid w:val="00A63E50"/>
    <w:rsid w:val="00A84F0D"/>
    <w:rsid w:val="00AE611F"/>
    <w:rsid w:val="00AF18AE"/>
    <w:rsid w:val="00B25867"/>
    <w:rsid w:val="00B5240D"/>
    <w:rsid w:val="00B83C07"/>
    <w:rsid w:val="00C00E65"/>
    <w:rsid w:val="00C060E0"/>
    <w:rsid w:val="00C11F99"/>
    <w:rsid w:val="00C26474"/>
    <w:rsid w:val="00C70A0C"/>
    <w:rsid w:val="00C77CE5"/>
    <w:rsid w:val="00CC0962"/>
    <w:rsid w:val="00CD6AAE"/>
    <w:rsid w:val="00CE3FF8"/>
    <w:rsid w:val="00CF2A44"/>
    <w:rsid w:val="00D07D38"/>
    <w:rsid w:val="00D26968"/>
    <w:rsid w:val="00D43187"/>
    <w:rsid w:val="00D60DEC"/>
    <w:rsid w:val="00D778D1"/>
    <w:rsid w:val="00D84028"/>
    <w:rsid w:val="00DC44C8"/>
    <w:rsid w:val="00DD0316"/>
    <w:rsid w:val="00DD1C46"/>
    <w:rsid w:val="00DD6D29"/>
    <w:rsid w:val="00E057AD"/>
    <w:rsid w:val="00E12EE0"/>
    <w:rsid w:val="00E329F0"/>
    <w:rsid w:val="00E5234A"/>
    <w:rsid w:val="00E63D42"/>
    <w:rsid w:val="00EB7A09"/>
    <w:rsid w:val="00F618D7"/>
    <w:rsid w:val="00F87A61"/>
    <w:rsid w:val="00F94190"/>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 w:type="paragraph" w:styleId="Revision">
    <w:name w:val="Revision"/>
    <w:hidden/>
    <w:uiPriority w:val="99"/>
    <w:semiHidden/>
    <w:rsid w:val="0021330C"/>
    <w:pPr>
      <w:spacing w:after="0"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C096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F3C5A"/>
    <w:rPr>
      <w:color w:val="0563C1" w:themeColor="hyperlink"/>
      <w:u w:val="single"/>
    </w:rPr>
  </w:style>
  <w:style w:type="table" w:customStyle="1" w:styleId="TableGrid2">
    <w:name w:val="Table Grid2"/>
    <w:basedOn w:val="TableNormal"/>
    <w:next w:val="TableGrid"/>
    <w:uiPriority w:val="39"/>
    <w:rsid w:val="000F3C5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8965387">
      <w:bodyDiv w:val="1"/>
      <w:marLeft w:val="0"/>
      <w:marRight w:val="0"/>
      <w:marTop w:val="0"/>
      <w:marBottom w:val="0"/>
      <w:divBdr>
        <w:top w:val="none" w:sz="0" w:space="0" w:color="auto"/>
        <w:left w:val="none" w:sz="0" w:space="0" w:color="auto"/>
        <w:bottom w:val="none" w:sz="0" w:space="0" w:color="auto"/>
        <w:right w:val="none" w:sz="0" w:space="0" w:color="auto"/>
      </w:divBdr>
    </w:div>
    <w:div w:id="392003268">
      <w:bodyDiv w:val="1"/>
      <w:marLeft w:val="0"/>
      <w:marRight w:val="0"/>
      <w:marTop w:val="0"/>
      <w:marBottom w:val="0"/>
      <w:divBdr>
        <w:top w:val="none" w:sz="0" w:space="0" w:color="auto"/>
        <w:left w:val="none" w:sz="0" w:space="0" w:color="auto"/>
        <w:bottom w:val="none" w:sz="0" w:space="0" w:color="auto"/>
        <w:right w:val="none" w:sz="0" w:space="0" w:color="auto"/>
      </w:divBdr>
      <w:divsChild>
        <w:div w:id="1144351350">
          <w:marLeft w:val="0"/>
          <w:marRight w:val="0"/>
          <w:marTop w:val="0"/>
          <w:marBottom w:val="0"/>
          <w:divBdr>
            <w:top w:val="none" w:sz="0" w:space="0" w:color="auto"/>
            <w:left w:val="none" w:sz="0" w:space="0" w:color="auto"/>
            <w:bottom w:val="none" w:sz="0" w:space="0" w:color="auto"/>
            <w:right w:val="none" w:sz="0" w:space="0" w:color="auto"/>
          </w:divBdr>
        </w:div>
        <w:div w:id="1315794752">
          <w:marLeft w:val="0"/>
          <w:marRight w:val="0"/>
          <w:marTop w:val="0"/>
          <w:marBottom w:val="0"/>
          <w:divBdr>
            <w:top w:val="none" w:sz="0" w:space="0" w:color="auto"/>
            <w:left w:val="none" w:sz="0" w:space="0" w:color="auto"/>
            <w:bottom w:val="none" w:sz="0" w:space="0" w:color="auto"/>
            <w:right w:val="none" w:sz="0" w:space="0" w:color="auto"/>
          </w:divBdr>
        </w:div>
        <w:div w:id="618025474">
          <w:marLeft w:val="0"/>
          <w:marRight w:val="0"/>
          <w:marTop w:val="0"/>
          <w:marBottom w:val="0"/>
          <w:divBdr>
            <w:top w:val="none" w:sz="0" w:space="0" w:color="auto"/>
            <w:left w:val="none" w:sz="0" w:space="0" w:color="auto"/>
            <w:bottom w:val="none" w:sz="0" w:space="0" w:color="auto"/>
            <w:right w:val="none" w:sz="0" w:space="0" w:color="auto"/>
          </w:divBdr>
        </w:div>
        <w:div w:id="676270055">
          <w:marLeft w:val="0"/>
          <w:marRight w:val="0"/>
          <w:marTop w:val="0"/>
          <w:marBottom w:val="0"/>
          <w:divBdr>
            <w:top w:val="none" w:sz="0" w:space="0" w:color="auto"/>
            <w:left w:val="none" w:sz="0" w:space="0" w:color="auto"/>
            <w:bottom w:val="none" w:sz="0" w:space="0" w:color="auto"/>
            <w:right w:val="none" w:sz="0" w:space="0" w:color="auto"/>
          </w:divBdr>
        </w:div>
        <w:div w:id="772288536">
          <w:marLeft w:val="0"/>
          <w:marRight w:val="0"/>
          <w:marTop w:val="0"/>
          <w:marBottom w:val="0"/>
          <w:divBdr>
            <w:top w:val="none" w:sz="0" w:space="0" w:color="auto"/>
            <w:left w:val="none" w:sz="0" w:space="0" w:color="auto"/>
            <w:bottom w:val="none" w:sz="0" w:space="0" w:color="auto"/>
            <w:right w:val="none" w:sz="0" w:space="0" w:color="auto"/>
          </w:divBdr>
        </w:div>
      </w:divsChild>
    </w:div>
    <w:div w:id="514344848">
      <w:bodyDiv w:val="1"/>
      <w:marLeft w:val="0"/>
      <w:marRight w:val="0"/>
      <w:marTop w:val="0"/>
      <w:marBottom w:val="0"/>
      <w:divBdr>
        <w:top w:val="none" w:sz="0" w:space="0" w:color="auto"/>
        <w:left w:val="none" w:sz="0" w:space="0" w:color="auto"/>
        <w:bottom w:val="none" w:sz="0" w:space="0" w:color="auto"/>
        <w:right w:val="none" w:sz="0" w:space="0" w:color="auto"/>
      </w:divBdr>
      <w:divsChild>
        <w:div w:id="1315332784">
          <w:marLeft w:val="0"/>
          <w:marRight w:val="0"/>
          <w:marTop w:val="0"/>
          <w:marBottom w:val="0"/>
          <w:divBdr>
            <w:top w:val="none" w:sz="0" w:space="0" w:color="auto"/>
            <w:left w:val="none" w:sz="0" w:space="0" w:color="auto"/>
            <w:bottom w:val="none" w:sz="0" w:space="0" w:color="auto"/>
            <w:right w:val="none" w:sz="0" w:space="0" w:color="auto"/>
          </w:divBdr>
        </w:div>
        <w:div w:id="332294049">
          <w:marLeft w:val="0"/>
          <w:marRight w:val="0"/>
          <w:marTop w:val="0"/>
          <w:marBottom w:val="0"/>
          <w:divBdr>
            <w:top w:val="none" w:sz="0" w:space="0" w:color="auto"/>
            <w:left w:val="none" w:sz="0" w:space="0" w:color="auto"/>
            <w:bottom w:val="none" w:sz="0" w:space="0" w:color="auto"/>
            <w:right w:val="none" w:sz="0" w:space="0" w:color="auto"/>
          </w:divBdr>
        </w:div>
        <w:div w:id="830677909">
          <w:marLeft w:val="0"/>
          <w:marRight w:val="0"/>
          <w:marTop w:val="0"/>
          <w:marBottom w:val="0"/>
          <w:divBdr>
            <w:top w:val="none" w:sz="0" w:space="0" w:color="auto"/>
            <w:left w:val="none" w:sz="0" w:space="0" w:color="auto"/>
            <w:bottom w:val="none" w:sz="0" w:space="0" w:color="auto"/>
            <w:right w:val="none" w:sz="0" w:space="0" w:color="auto"/>
          </w:divBdr>
        </w:div>
        <w:div w:id="560022175">
          <w:marLeft w:val="0"/>
          <w:marRight w:val="0"/>
          <w:marTop w:val="0"/>
          <w:marBottom w:val="0"/>
          <w:divBdr>
            <w:top w:val="none" w:sz="0" w:space="0" w:color="auto"/>
            <w:left w:val="none" w:sz="0" w:space="0" w:color="auto"/>
            <w:bottom w:val="none" w:sz="0" w:space="0" w:color="auto"/>
            <w:right w:val="none" w:sz="0" w:space="0" w:color="auto"/>
          </w:divBdr>
        </w:div>
        <w:div w:id="1669284559">
          <w:marLeft w:val="0"/>
          <w:marRight w:val="0"/>
          <w:marTop w:val="0"/>
          <w:marBottom w:val="0"/>
          <w:divBdr>
            <w:top w:val="none" w:sz="0" w:space="0" w:color="auto"/>
            <w:left w:val="none" w:sz="0" w:space="0" w:color="auto"/>
            <w:bottom w:val="none" w:sz="0" w:space="0" w:color="auto"/>
            <w:right w:val="none" w:sz="0" w:space="0" w:color="auto"/>
          </w:divBdr>
        </w:div>
      </w:divsChild>
    </w:div>
    <w:div w:id="727143356">
      <w:bodyDiv w:val="1"/>
      <w:marLeft w:val="0"/>
      <w:marRight w:val="0"/>
      <w:marTop w:val="0"/>
      <w:marBottom w:val="0"/>
      <w:divBdr>
        <w:top w:val="none" w:sz="0" w:space="0" w:color="auto"/>
        <w:left w:val="none" w:sz="0" w:space="0" w:color="auto"/>
        <w:bottom w:val="none" w:sz="0" w:space="0" w:color="auto"/>
        <w:right w:val="none" w:sz="0" w:space="0" w:color="auto"/>
      </w:divBdr>
    </w:div>
    <w:div w:id="977108869">
      <w:bodyDiv w:val="1"/>
      <w:marLeft w:val="0"/>
      <w:marRight w:val="0"/>
      <w:marTop w:val="0"/>
      <w:marBottom w:val="0"/>
      <w:divBdr>
        <w:top w:val="none" w:sz="0" w:space="0" w:color="auto"/>
        <w:left w:val="none" w:sz="0" w:space="0" w:color="auto"/>
        <w:bottom w:val="none" w:sz="0" w:space="0" w:color="auto"/>
        <w:right w:val="none" w:sz="0" w:space="0" w:color="auto"/>
      </w:divBdr>
    </w:div>
    <w:div w:id="1038699809">
      <w:bodyDiv w:val="1"/>
      <w:marLeft w:val="0"/>
      <w:marRight w:val="0"/>
      <w:marTop w:val="0"/>
      <w:marBottom w:val="0"/>
      <w:divBdr>
        <w:top w:val="none" w:sz="0" w:space="0" w:color="auto"/>
        <w:left w:val="none" w:sz="0" w:space="0" w:color="auto"/>
        <w:bottom w:val="none" w:sz="0" w:space="0" w:color="auto"/>
        <w:right w:val="none" w:sz="0" w:space="0" w:color="auto"/>
      </w:divBdr>
    </w:div>
    <w:div w:id="1147629373">
      <w:bodyDiv w:val="1"/>
      <w:marLeft w:val="0"/>
      <w:marRight w:val="0"/>
      <w:marTop w:val="0"/>
      <w:marBottom w:val="0"/>
      <w:divBdr>
        <w:top w:val="none" w:sz="0" w:space="0" w:color="auto"/>
        <w:left w:val="none" w:sz="0" w:space="0" w:color="auto"/>
        <w:bottom w:val="none" w:sz="0" w:space="0" w:color="auto"/>
        <w:right w:val="none" w:sz="0" w:space="0" w:color="auto"/>
      </w:divBdr>
    </w:div>
    <w:div w:id="1856646696">
      <w:bodyDiv w:val="1"/>
      <w:marLeft w:val="0"/>
      <w:marRight w:val="0"/>
      <w:marTop w:val="0"/>
      <w:marBottom w:val="0"/>
      <w:divBdr>
        <w:top w:val="none" w:sz="0" w:space="0" w:color="auto"/>
        <w:left w:val="none" w:sz="0" w:space="0" w:color="auto"/>
        <w:bottom w:val="none" w:sz="0" w:space="0" w:color="auto"/>
        <w:right w:val="none" w:sz="0" w:space="0" w:color="auto"/>
      </w:divBdr>
    </w:div>
    <w:div w:id="1945307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microsoft.com/office/2018/08/relationships/commentsExtensible" Target="commentsExtensible.xml"/><Relationship Id="rId18" Type="http://schemas.openxmlformats.org/officeDocument/2006/relationships/diagramQuickStyle" Target="diagrams/quickStyle1.xml"/><Relationship Id="rId26" Type="http://schemas.openxmlformats.org/officeDocument/2006/relationships/hyperlink" Target="mailto:andrew@gmail.com" TargetMode="External"/><Relationship Id="rId3" Type="http://schemas.openxmlformats.org/officeDocument/2006/relationships/customXml" Target="../customXml/item3.xml"/><Relationship Id="rId21" Type="http://schemas.openxmlformats.org/officeDocument/2006/relationships/image" Target="media/image3.png"/><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diagramLayout" Target="diagrams/layout1.xml"/><Relationship Id="rId25" Type="http://schemas.openxmlformats.org/officeDocument/2006/relationships/hyperlink" Target="mailto:andrew@gmail.com" TargetMode="External"/><Relationship Id="rId2" Type="http://schemas.openxmlformats.org/officeDocument/2006/relationships/customXml" Target="../customXml/item2.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image" Target="media/image6.gif"/><Relationship Id="rId5" Type="http://schemas.openxmlformats.org/officeDocument/2006/relationships/styles" Target="styles.xml"/><Relationship Id="rId15" Type="http://schemas.openxmlformats.org/officeDocument/2006/relationships/image" Target="media/image2.gif"/><Relationship Id="rId23" Type="http://schemas.openxmlformats.org/officeDocument/2006/relationships/image" Target="media/image5.png"/><Relationship Id="rId28" Type="http://schemas.microsoft.com/office/2011/relationships/people" Target="people.xml"/><Relationship Id="rId10" Type="http://schemas.openxmlformats.org/officeDocument/2006/relationships/comments" Target="comments.xml"/><Relationship Id="rId19" Type="http://schemas.openxmlformats.org/officeDocument/2006/relationships/diagramColors" Target="diagrams/colors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gif"/><Relationship Id="rId22" Type="http://schemas.openxmlformats.org/officeDocument/2006/relationships/image" Target="media/image4.png"/><Relationship Id="rId27" Type="http://schemas.openxmlformats.org/officeDocument/2006/relationships/fontTable" Target="fontTable.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609716-8E39-4D22-910C-BAD091981981}" type="doc">
      <dgm:prSet loTypeId="urn:microsoft.com/office/officeart/2005/8/layout/cycle4" loCatId="matrix" qsTypeId="urn:microsoft.com/office/officeart/2005/8/quickstyle/simple1" qsCatId="simple" csTypeId="urn:microsoft.com/office/officeart/2005/8/colors/colorful1" csCatId="colorful" phldr="1"/>
      <dgm:spPr/>
      <dgm:t>
        <a:bodyPr/>
        <a:lstStyle/>
        <a:p>
          <a:endParaRPr lang="en-US"/>
        </a:p>
      </dgm:t>
    </dgm:pt>
    <dgm:pt modelId="{C9E33738-4A7C-4123-95EB-6D7FD88B11F0}">
      <dgm:prSet phldrT="[Text]"/>
      <dgm:spPr>
        <a:solidFill>
          <a:srgbClr val="3068F7"/>
        </a:solidFill>
      </dgm:spPr>
      <dgm:t>
        <a:bodyPr/>
        <a:lstStyle/>
        <a:p>
          <a:r>
            <a:rPr lang="en-US">
              <a:latin typeface="Times New Roman" panose="02020603050405020304" pitchFamily="18" charset="0"/>
              <a:cs typeface="Times New Roman" panose="02020603050405020304" pitchFamily="18" charset="0"/>
            </a:rPr>
            <a:t>Planning</a:t>
          </a:r>
        </a:p>
      </dgm:t>
    </dgm:pt>
    <dgm:pt modelId="{732384CA-5952-479B-B148-F4D90FA3B2E6}" type="parTrans" cxnId="{703D964C-964C-470D-BB3F-4287B45D4453}">
      <dgm:prSet/>
      <dgm:spPr/>
      <dgm:t>
        <a:bodyPr/>
        <a:lstStyle/>
        <a:p>
          <a:endParaRPr lang="en-US">
            <a:latin typeface="Times New Roman" panose="02020603050405020304" pitchFamily="18" charset="0"/>
            <a:cs typeface="Times New Roman" panose="02020603050405020304" pitchFamily="18" charset="0"/>
          </a:endParaRPr>
        </a:p>
      </dgm:t>
    </dgm:pt>
    <dgm:pt modelId="{ABEA5A85-EDF7-4559-9053-18E364241C53}" type="sibTrans" cxnId="{703D964C-964C-470D-BB3F-4287B45D4453}">
      <dgm:prSet/>
      <dgm:spPr/>
      <dgm:t>
        <a:bodyPr/>
        <a:lstStyle/>
        <a:p>
          <a:endParaRPr lang="en-US">
            <a:latin typeface="Times New Roman" panose="02020603050405020304" pitchFamily="18" charset="0"/>
            <a:cs typeface="Times New Roman" panose="02020603050405020304" pitchFamily="18" charset="0"/>
          </a:endParaRPr>
        </a:p>
      </dgm:t>
    </dgm:pt>
    <dgm:pt modelId="{AA5EE762-3DC1-48A7-B442-46F6011EF968}">
      <dgm:prSet phldrT="[Text]" custT="1"/>
      <dgm:spPr>
        <a:ln>
          <a:solidFill>
            <a:srgbClr val="3068F7"/>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Define goals and target audience.</a:t>
          </a:r>
        </a:p>
      </dgm:t>
    </dgm:pt>
    <dgm:pt modelId="{D84C2C02-9E2A-405A-A3EE-117B6B8D0EF9}" type="parTrans" cxnId="{0C4C34AD-0959-437C-8083-565353D8CA8D}">
      <dgm:prSet/>
      <dgm:spPr/>
      <dgm:t>
        <a:bodyPr/>
        <a:lstStyle/>
        <a:p>
          <a:endParaRPr lang="en-US">
            <a:latin typeface="Times New Roman" panose="02020603050405020304" pitchFamily="18" charset="0"/>
            <a:cs typeface="Times New Roman" panose="02020603050405020304" pitchFamily="18" charset="0"/>
          </a:endParaRPr>
        </a:p>
      </dgm:t>
    </dgm:pt>
    <dgm:pt modelId="{02DFC79D-6DD5-465A-B56F-68A7175F130B}" type="sibTrans" cxnId="{0C4C34AD-0959-437C-8083-565353D8CA8D}">
      <dgm:prSet/>
      <dgm:spPr/>
      <dgm:t>
        <a:bodyPr/>
        <a:lstStyle/>
        <a:p>
          <a:endParaRPr lang="en-US">
            <a:latin typeface="Times New Roman" panose="02020603050405020304" pitchFamily="18" charset="0"/>
            <a:cs typeface="Times New Roman" panose="02020603050405020304" pitchFamily="18" charset="0"/>
          </a:endParaRPr>
        </a:p>
      </dgm:t>
    </dgm:pt>
    <dgm:pt modelId="{1BD51212-DAF5-4A9E-8499-FEC3A12AC312}">
      <dgm:prSet phldrT="[Text]"/>
      <dgm:spPr>
        <a:solidFill>
          <a:srgbClr val="4A9608"/>
        </a:solidFill>
      </dgm:spPr>
      <dgm:t>
        <a:bodyPr/>
        <a:lstStyle/>
        <a:p>
          <a:r>
            <a:rPr lang="en-US">
              <a:latin typeface="Times New Roman" panose="02020603050405020304" pitchFamily="18" charset="0"/>
              <a:cs typeface="Times New Roman" panose="02020603050405020304" pitchFamily="18" charset="0"/>
            </a:rPr>
            <a:t>Execution</a:t>
          </a:r>
        </a:p>
      </dgm:t>
    </dgm:pt>
    <dgm:pt modelId="{A8438DAD-286B-47DA-B548-04B79F1952A9}" type="parTrans" cxnId="{9AE497FD-8885-40ED-9F26-9DE8C911692C}">
      <dgm:prSet/>
      <dgm:spPr/>
      <dgm:t>
        <a:bodyPr/>
        <a:lstStyle/>
        <a:p>
          <a:endParaRPr lang="en-US">
            <a:latin typeface="Times New Roman" panose="02020603050405020304" pitchFamily="18" charset="0"/>
            <a:cs typeface="Times New Roman" panose="02020603050405020304" pitchFamily="18" charset="0"/>
          </a:endParaRPr>
        </a:p>
      </dgm:t>
    </dgm:pt>
    <dgm:pt modelId="{09D13B89-49A2-4EC6-AE1A-98D0C1D747CF}" type="sibTrans" cxnId="{9AE497FD-8885-40ED-9F26-9DE8C911692C}">
      <dgm:prSet/>
      <dgm:spPr/>
      <dgm:t>
        <a:bodyPr/>
        <a:lstStyle/>
        <a:p>
          <a:endParaRPr lang="en-US">
            <a:latin typeface="Times New Roman" panose="02020603050405020304" pitchFamily="18" charset="0"/>
            <a:cs typeface="Times New Roman" panose="02020603050405020304" pitchFamily="18" charset="0"/>
          </a:endParaRPr>
        </a:p>
      </dgm:t>
    </dgm:pt>
    <dgm:pt modelId="{4E7B530C-7BCF-4A25-BF51-23953D1A5007}">
      <dgm:prSet phldrT="[Text]" custT="1"/>
      <dgm:spPr>
        <a:ln>
          <a:solidFill>
            <a:srgbClr val="4A9608"/>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Create content, apply strategies. </a:t>
          </a:r>
        </a:p>
      </dgm:t>
    </dgm:pt>
    <dgm:pt modelId="{22CE6865-6719-452D-8447-C3C63ECF0969}" type="parTrans" cxnId="{6A37A17F-868C-4200-A19B-598CC22904CC}">
      <dgm:prSet/>
      <dgm:spPr/>
      <dgm:t>
        <a:bodyPr/>
        <a:lstStyle/>
        <a:p>
          <a:endParaRPr lang="en-US">
            <a:latin typeface="Times New Roman" panose="02020603050405020304" pitchFamily="18" charset="0"/>
            <a:cs typeface="Times New Roman" panose="02020603050405020304" pitchFamily="18" charset="0"/>
          </a:endParaRPr>
        </a:p>
      </dgm:t>
    </dgm:pt>
    <dgm:pt modelId="{2B5394C7-9553-4BA6-A396-CB721A9BDFCA}" type="sibTrans" cxnId="{6A37A17F-868C-4200-A19B-598CC22904CC}">
      <dgm:prSet/>
      <dgm:spPr/>
      <dgm:t>
        <a:bodyPr/>
        <a:lstStyle/>
        <a:p>
          <a:endParaRPr lang="en-US">
            <a:latin typeface="Times New Roman" panose="02020603050405020304" pitchFamily="18" charset="0"/>
            <a:cs typeface="Times New Roman" panose="02020603050405020304" pitchFamily="18" charset="0"/>
          </a:endParaRPr>
        </a:p>
      </dgm:t>
    </dgm:pt>
    <dgm:pt modelId="{3D992BA7-1B1A-4E0B-96F0-329169F6619D}">
      <dgm:prSet phldrT="[Text]"/>
      <dgm:spPr>
        <a:solidFill>
          <a:srgbClr val="BD34B7"/>
        </a:solidFill>
      </dgm:spPr>
      <dgm:t>
        <a:bodyPr/>
        <a:lstStyle/>
        <a:p>
          <a:r>
            <a:rPr lang="en-US">
              <a:latin typeface="Times New Roman" panose="02020603050405020304" pitchFamily="18" charset="0"/>
              <a:cs typeface="Times New Roman" panose="02020603050405020304" pitchFamily="18" charset="0"/>
            </a:rPr>
            <a:t>Monitoring</a:t>
          </a:r>
        </a:p>
      </dgm:t>
    </dgm:pt>
    <dgm:pt modelId="{8BF86D70-0256-4281-AAC2-B8EB9A7F61D1}" type="parTrans" cxnId="{2CA2E916-EB31-41C9-A1AB-5BB9128DA585}">
      <dgm:prSet/>
      <dgm:spPr/>
      <dgm:t>
        <a:bodyPr/>
        <a:lstStyle/>
        <a:p>
          <a:endParaRPr lang="en-US">
            <a:latin typeface="Times New Roman" panose="02020603050405020304" pitchFamily="18" charset="0"/>
            <a:cs typeface="Times New Roman" panose="02020603050405020304" pitchFamily="18" charset="0"/>
          </a:endParaRPr>
        </a:p>
      </dgm:t>
    </dgm:pt>
    <dgm:pt modelId="{570CECBE-09E3-4A4E-8D0A-94533AB4C3C1}" type="sibTrans" cxnId="{2CA2E916-EB31-41C9-A1AB-5BB9128DA585}">
      <dgm:prSet/>
      <dgm:spPr/>
      <dgm:t>
        <a:bodyPr/>
        <a:lstStyle/>
        <a:p>
          <a:endParaRPr lang="en-US">
            <a:latin typeface="Times New Roman" panose="02020603050405020304" pitchFamily="18" charset="0"/>
            <a:cs typeface="Times New Roman" panose="02020603050405020304" pitchFamily="18" charset="0"/>
          </a:endParaRPr>
        </a:p>
      </dgm:t>
    </dgm:pt>
    <dgm:pt modelId="{19C32643-A7E0-47FC-937B-7F6DA3126A4F}">
      <dgm:prSet phldrT="[Text]"/>
      <dgm:spPr>
        <a:ln>
          <a:solidFill>
            <a:srgbClr val="BD34B7"/>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Track performance and engagement.</a:t>
          </a:r>
        </a:p>
      </dgm:t>
    </dgm:pt>
    <dgm:pt modelId="{E6413306-BFB1-43CA-8301-973E12BE57D4}" type="parTrans" cxnId="{8ED0A668-13F8-4763-A87F-F65BE3A8DC28}">
      <dgm:prSet/>
      <dgm:spPr/>
      <dgm:t>
        <a:bodyPr/>
        <a:lstStyle/>
        <a:p>
          <a:endParaRPr lang="en-US">
            <a:latin typeface="Times New Roman" panose="02020603050405020304" pitchFamily="18" charset="0"/>
            <a:cs typeface="Times New Roman" panose="02020603050405020304" pitchFamily="18" charset="0"/>
          </a:endParaRPr>
        </a:p>
      </dgm:t>
    </dgm:pt>
    <dgm:pt modelId="{27E1E825-CD0F-4172-80C7-B61E4ED5F6E9}" type="sibTrans" cxnId="{8ED0A668-13F8-4763-A87F-F65BE3A8DC28}">
      <dgm:prSet/>
      <dgm:spPr/>
      <dgm:t>
        <a:bodyPr/>
        <a:lstStyle/>
        <a:p>
          <a:endParaRPr lang="en-US">
            <a:latin typeface="Times New Roman" panose="02020603050405020304" pitchFamily="18" charset="0"/>
            <a:cs typeface="Times New Roman" panose="02020603050405020304" pitchFamily="18" charset="0"/>
          </a:endParaRPr>
        </a:p>
      </dgm:t>
    </dgm:pt>
    <dgm:pt modelId="{A5527C98-0901-4AD9-B1B6-C0DD2DF06E58}">
      <dgm:prSet phldrT="[Text]"/>
      <dgm:spPr>
        <a:solidFill>
          <a:srgbClr val="1D5B6F"/>
        </a:solidFill>
      </dgm:spPr>
      <dgm:t>
        <a:bodyPr/>
        <a:lstStyle/>
        <a:p>
          <a:r>
            <a:rPr lang="en-US">
              <a:latin typeface="Times New Roman" panose="02020603050405020304" pitchFamily="18" charset="0"/>
              <a:cs typeface="Times New Roman" panose="02020603050405020304" pitchFamily="18" charset="0"/>
            </a:rPr>
            <a:t>Optimization</a:t>
          </a:r>
        </a:p>
      </dgm:t>
    </dgm:pt>
    <dgm:pt modelId="{7F40621D-222B-4298-ACA9-5F574FF31012}" type="parTrans" cxnId="{09A335D7-5BAE-4710-8F2D-8572DDC3E47A}">
      <dgm:prSet/>
      <dgm:spPr/>
      <dgm:t>
        <a:bodyPr/>
        <a:lstStyle/>
        <a:p>
          <a:endParaRPr lang="en-US">
            <a:latin typeface="Times New Roman" panose="02020603050405020304" pitchFamily="18" charset="0"/>
            <a:cs typeface="Times New Roman" panose="02020603050405020304" pitchFamily="18" charset="0"/>
          </a:endParaRPr>
        </a:p>
      </dgm:t>
    </dgm:pt>
    <dgm:pt modelId="{813B6250-DDDF-4512-879B-107E091F955A}" type="sibTrans" cxnId="{09A335D7-5BAE-4710-8F2D-8572DDC3E47A}">
      <dgm:prSet/>
      <dgm:spPr/>
      <dgm:t>
        <a:bodyPr/>
        <a:lstStyle/>
        <a:p>
          <a:endParaRPr lang="en-US">
            <a:latin typeface="Times New Roman" panose="02020603050405020304" pitchFamily="18" charset="0"/>
            <a:cs typeface="Times New Roman" panose="02020603050405020304" pitchFamily="18" charset="0"/>
          </a:endParaRPr>
        </a:p>
      </dgm:t>
    </dgm:pt>
    <dgm:pt modelId="{6C646FFC-2516-48B6-8B9A-BC8C72B8D491}">
      <dgm:prSet phldrT="[Text]"/>
      <dgm:spPr>
        <a:ln>
          <a:solidFill>
            <a:srgbClr val="1D5B6F"/>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Adjust strategies, use insights.
Refine campaigns, improve results.</a:t>
          </a:r>
        </a:p>
      </dgm:t>
    </dgm:pt>
    <dgm:pt modelId="{576FA6EA-7C5A-449A-9B71-C0342B0D32BD}" type="parTrans" cxnId="{0C21B782-5E69-42B1-834B-ED0F01F829BA}">
      <dgm:prSet/>
      <dgm:spPr/>
      <dgm:t>
        <a:bodyPr/>
        <a:lstStyle/>
        <a:p>
          <a:endParaRPr lang="en-US">
            <a:latin typeface="Times New Roman" panose="02020603050405020304" pitchFamily="18" charset="0"/>
            <a:cs typeface="Times New Roman" panose="02020603050405020304" pitchFamily="18" charset="0"/>
          </a:endParaRPr>
        </a:p>
      </dgm:t>
    </dgm:pt>
    <dgm:pt modelId="{ABF97372-4EDB-4792-B5ED-38CEA9FA3A48}" type="sibTrans" cxnId="{0C21B782-5E69-42B1-834B-ED0F01F829BA}">
      <dgm:prSet/>
      <dgm:spPr/>
      <dgm:t>
        <a:bodyPr/>
        <a:lstStyle/>
        <a:p>
          <a:endParaRPr lang="en-US">
            <a:latin typeface="Times New Roman" panose="02020603050405020304" pitchFamily="18" charset="0"/>
            <a:cs typeface="Times New Roman" panose="02020603050405020304" pitchFamily="18" charset="0"/>
          </a:endParaRPr>
        </a:p>
      </dgm:t>
    </dgm:pt>
    <dgm:pt modelId="{A6A1BD87-99F0-4C49-B259-FA3B3060A255}">
      <dgm:prSet phldrT="[Text]" custT="1"/>
      <dgm:spPr>
        <a:ln>
          <a:solidFill>
            <a:srgbClr val="3068F7"/>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Identify key messaging and channels.</a:t>
          </a:r>
        </a:p>
      </dgm:t>
    </dgm:pt>
    <dgm:pt modelId="{D765B030-3004-421D-BEBB-AFE9BE66042C}" type="parTrans" cxnId="{7F4777DF-02BD-42D2-B211-BBA9C3250618}">
      <dgm:prSet/>
      <dgm:spPr/>
      <dgm:t>
        <a:bodyPr/>
        <a:lstStyle/>
        <a:p>
          <a:endParaRPr lang="en-US"/>
        </a:p>
      </dgm:t>
    </dgm:pt>
    <dgm:pt modelId="{37CBE38D-F541-4463-9114-1DBBFA469BB8}" type="sibTrans" cxnId="{7F4777DF-02BD-42D2-B211-BBA9C3250618}">
      <dgm:prSet/>
      <dgm:spPr/>
      <dgm:t>
        <a:bodyPr/>
        <a:lstStyle/>
        <a:p>
          <a:endParaRPr lang="en-US"/>
        </a:p>
      </dgm:t>
    </dgm:pt>
    <dgm:pt modelId="{D58C4008-C287-43FF-8773-2A70F75E9747}">
      <dgm:prSet custT="1"/>
      <dgm:spPr>
        <a:ln>
          <a:solidFill>
            <a:srgbClr val="4A9608"/>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Launch campaigns, select platforms.</a:t>
          </a:r>
        </a:p>
      </dgm:t>
    </dgm:pt>
    <dgm:pt modelId="{F34137DB-A7B8-46C6-8CB6-37E1BA1C9AAD}" type="parTrans" cxnId="{9E34265F-068E-4503-BEA7-B61594AFD978}">
      <dgm:prSet/>
      <dgm:spPr/>
      <dgm:t>
        <a:bodyPr/>
        <a:lstStyle/>
        <a:p>
          <a:endParaRPr lang="en-US"/>
        </a:p>
      </dgm:t>
    </dgm:pt>
    <dgm:pt modelId="{1AAEA1DD-3DFC-4272-9446-E0243791E96F}" type="sibTrans" cxnId="{9E34265F-068E-4503-BEA7-B61594AFD978}">
      <dgm:prSet/>
      <dgm:spPr/>
      <dgm:t>
        <a:bodyPr/>
        <a:lstStyle/>
        <a:p>
          <a:endParaRPr lang="en-US"/>
        </a:p>
      </dgm:t>
    </dgm:pt>
    <dgm:pt modelId="{63FBFD99-EC07-4746-BA30-52E0CECF033D}">
      <dgm:prSet phldrT="[Text]"/>
      <dgm:spPr>
        <a:ln>
          <a:solidFill>
            <a:srgbClr val="BD34B7"/>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Collect data and identify trends.</a:t>
          </a:r>
        </a:p>
      </dgm:t>
    </dgm:pt>
    <dgm:pt modelId="{00CF76A8-522B-4D08-A39C-EFF0E94FD5D1}" type="sibTrans" cxnId="{26CCC857-F1C4-4060-8636-0930501EB201}">
      <dgm:prSet/>
      <dgm:spPr/>
      <dgm:t>
        <a:bodyPr/>
        <a:lstStyle/>
        <a:p>
          <a:endParaRPr lang="en-US"/>
        </a:p>
      </dgm:t>
    </dgm:pt>
    <dgm:pt modelId="{541A423E-FE3A-45BE-B63C-327E4EC233A5}" type="parTrans" cxnId="{26CCC857-F1C4-4060-8636-0930501EB201}">
      <dgm:prSet/>
      <dgm:spPr/>
      <dgm:t>
        <a:bodyPr/>
        <a:lstStyle/>
        <a:p>
          <a:endParaRPr lang="en-US"/>
        </a:p>
      </dgm:t>
    </dgm:pt>
    <dgm:pt modelId="{0EA568B4-94E3-413A-AE71-CFFC8A0840E3}" type="pres">
      <dgm:prSet presAssocID="{C6609716-8E39-4D22-910C-BAD091981981}" presName="cycleMatrixDiagram" presStyleCnt="0">
        <dgm:presLayoutVars>
          <dgm:chMax val="1"/>
          <dgm:dir/>
          <dgm:animLvl val="lvl"/>
          <dgm:resizeHandles val="exact"/>
        </dgm:presLayoutVars>
      </dgm:prSet>
      <dgm:spPr/>
    </dgm:pt>
    <dgm:pt modelId="{79C44B94-2C8D-45B5-9515-14D3F5AAC26A}" type="pres">
      <dgm:prSet presAssocID="{C6609716-8E39-4D22-910C-BAD091981981}" presName="children" presStyleCnt="0"/>
      <dgm:spPr/>
    </dgm:pt>
    <dgm:pt modelId="{543D0C19-6F15-428F-9785-73E41D950B81}" type="pres">
      <dgm:prSet presAssocID="{C6609716-8E39-4D22-910C-BAD091981981}" presName="child1group" presStyleCnt="0"/>
      <dgm:spPr/>
    </dgm:pt>
    <dgm:pt modelId="{3AF09C24-BF61-4BEA-B40D-7C85C6D32866}" type="pres">
      <dgm:prSet presAssocID="{C6609716-8E39-4D22-910C-BAD091981981}" presName="child1" presStyleLbl="bgAcc1" presStyleIdx="0" presStyleCnt="4"/>
      <dgm:spPr/>
    </dgm:pt>
    <dgm:pt modelId="{42AAAB70-0FBF-4B99-99D5-6977CFC0A386}" type="pres">
      <dgm:prSet presAssocID="{C6609716-8E39-4D22-910C-BAD091981981}" presName="child1Text" presStyleLbl="bgAcc1" presStyleIdx="0" presStyleCnt="4">
        <dgm:presLayoutVars>
          <dgm:bulletEnabled val="1"/>
        </dgm:presLayoutVars>
      </dgm:prSet>
      <dgm:spPr/>
    </dgm:pt>
    <dgm:pt modelId="{FCFD3359-12C6-47B6-8010-CC006E89C863}" type="pres">
      <dgm:prSet presAssocID="{C6609716-8E39-4D22-910C-BAD091981981}" presName="child2group" presStyleCnt="0"/>
      <dgm:spPr/>
    </dgm:pt>
    <dgm:pt modelId="{68553FBF-2AED-4122-B9D3-AB3C257B445F}" type="pres">
      <dgm:prSet presAssocID="{C6609716-8E39-4D22-910C-BAD091981981}" presName="child2" presStyleLbl="bgAcc1" presStyleIdx="1" presStyleCnt="4"/>
      <dgm:spPr/>
    </dgm:pt>
    <dgm:pt modelId="{DF3F8BC5-D385-4E29-82D3-0D18AB17C701}" type="pres">
      <dgm:prSet presAssocID="{C6609716-8E39-4D22-910C-BAD091981981}" presName="child2Text" presStyleLbl="bgAcc1" presStyleIdx="1" presStyleCnt="4">
        <dgm:presLayoutVars>
          <dgm:bulletEnabled val="1"/>
        </dgm:presLayoutVars>
      </dgm:prSet>
      <dgm:spPr/>
    </dgm:pt>
    <dgm:pt modelId="{FC2435E8-000F-45A0-8B77-84C71CC4AB42}" type="pres">
      <dgm:prSet presAssocID="{C6609716-8E39-4D22-910C-BAD091981981}" presName="child3group" presStyleCnt="0"/>
      <dgm:spPr/>
    </dgm:pt>
    <dgm:pt modelId="{36125C8C-6612-4C86-928A-DA8D845D8A8F}" type="pres">
      <dgm:prSet presAssocID="{C6609716-8E39-4D22-910C-BAD091981981}" presName="child3" presStyleLbl="bgAcc1" presStyleIdx="2" presStyleCnt="4" custLinFactNeighborY="4284"/>
      <dgm:spPr/>
    </dgm:pt>
    <dgm:pt modelId="{8BCE84D6-02BC-4BD2-AC54-F9D19832F2FE}" type="pres">
      <dgm:prSet presAssocID="{C6609716-8E39-4D22-910C-BAD091981981}" presName="child3Text" presStyleLbl="bgAcc1" presStyleIdx="2" presStyleCnt="4">
        <dgm:presLayoutVars>
          <dgm:bulletEnabled val="1"/>
        </dgm:presLayoutVars>
      </dgm:prSet>
      <dgm:spPr/>
    </dgm:pt>
    <dgm:pt modelId="{A51A5472-FF37-44DA-95FA-DADE05AD29CE}" type="pres">
      <dgm:prSet presAssocID="{C6609716-8E39-4D22-910C-BAD091981981}" presName="child4group" presStyleCnt="0"/>
      <dgm:spPr/>
    </dgm:pt>
    <dgm:pt modelId="{8BA8B503-8615-4872-B6FF-21F9EE4B5959}" type="pres">
      <dgm:prSet presAssocID="{C6609716-8E39-4D22-910C-BAD091981981}" presName="child4" presStyleLbl="bgAcc1" presStyleIdx="3" presStyleCnt="4" custLinFactNeighborY="4284"/>
      <dgm:spPr/>
    </dgm:pt>
    <dgm:pt modelId="{E95A3B26-D843-4C69-8314-EE0ED035CDAC}" type="pres">
      <dgm:prSet presAssocID="{C6609716-8E39-4D22-910C-BAD091981981}" presName="child4Text" presStyleLbl="bgAcc1" presStyleIdx="3" presStyleCnt="4">
        <dgm:presLayoutVars>
          <dgm:bulletEnabled val="1"/>
        </dgm:presLayoutVars>
      </dgm:prSet>
      <dgm:spPr/>
    </dgm:pt>
    <dgm:pt modelId="{1C9D7C36-167C-43B8-836B-2BEF3C69BD42}" type="pres">
      <dgm:prSet presAssocID="{C6609716-8E39-4D22-910C-BAD091981981}" presName="childPlaceholder" presStyleCnt="0"/>
      <dgm:spPr/>
    </dgm:pt>
    <dgm:pt modelId="{6005CDA6-6099-4B55-B914-9A7831002E15}" type="pres">
      <dgm:prSet presAssocID="{C6609716-8E39-4D22-910C-BAD091981981}" presName="circle" presStyleCnt="0"/>
      <dgm:spPr/>
    </dgm:pt>
    <dgm:pt modelId="{1B67E2B6-8DA3-4B93-857A-AD3BBEFCDD9F}" type="pres">
      <dgm:prSet presAssocID="{C6609716-8E39-4D22-910C-BAD091981981}" presName="quadrant1" presStyleLbl="node1" presStyleIdx="0" presStyleCnt="4">
        <dgm:presLayoutVars>
          <dgm:chMax val="1"/>
          <dgm:bulletEnabled val="1"/>
        </dgm:presLayoutVars>
      </dgm:prSet>
      <dgm:spPr/>
    </dgm:pt>
    <dgm:pt modelId="{A5F550CF-6E51-482B-ADCC-0611D205F02F}" type="pres">
      <dgm:prSet presAssocID="{C6609716-8E39-4D22-910C-BAD091981981}" presName="quadrant2" presStyleLbl="node1" presStyleIdx="1" presStyleCnt="4">
        <dgm:presLayoutVars>
          <dgm:chMax val="1"/>
          <dgm:bulletEnabled val="1"/>
        </dgm:presLayoutVars>
      </dgm:prSet>
      <dgm:spPr/>
    </dgm:pt>
    <dgm:pt modelId="{B312D610-00B5-49C0-9A3B-2665686F0B90}" type="pres">
      <dgm:prSet presAssocID="{C6609716-8E39-4D22-910C-BAD091981981}" presName="quadrant3" presStyleLbl="node1" presStyleIdx="2" presStyleCnt="4">
        <dgm:presLayoutVars>
          <dgm:chMax val="1"/>
          <dgm:bulletEnabled val="1"/>
        </dgm:presLayoutVars>
      </dgm:prSet>
      <dgm:spPr/>
    </dgm:pt>
    <dgm:pt modelId="{2DF286D6-0C05-441A-92A0-FEFF13EF3639}" type="pres">
      <dgm:prSet presAssocID="{C6609716-8E39-4D22-910C-BAD091981981}" presName="quadrant4" presStyleLbl="node1" presStyleIdx="3" presStyleCnt="4">
        <dgm:presLayoutVars>
          <dgm:chMax val="1"/>
          <dgm:bulletEnabled val="1"/>
        </dgm:presLayoutVars>
      </dgm:prSet>
      <dgm:spPr/>
    </dgm:pt>
    <dgm:pt modelId="{4AD16E01-FBC4-4099-AC64-54CC4EA3150A}" type="pres">
      <dgm:prSet presAssocID="{C6609716-8E39-4D22-910C-BAD091981981}" presName="quadrantPlaceholder" presStyleCnt="0"/>
      <dgm:spPr/>
    </dgm:pt>
    <dgm:pt modelId="{228C9158-2440-4E10-BC3F-F1DEAD0B5FCF}" type="pres">
      <dgm:prSet presAssocID="{C6609716-8E39-4D22-910C-BAD091981981}" presName="center1" presStyleLbl="fgShp" presStyleIdx="0" presStyleCnt="2"/>
      <dgm:spPr/>
    </dgm:pt>
    <dgm:pt modelId="{921CF7AB-AB22-4B3C-ACFC-FEBC88EC30E3}" type="pres">
      <dgm:prSet presAssocID="{C6609716-8E39-4D22-910C-BAD091981981}" presName="center2" presStyleLbl="fgShp" presStyleIdx="1" presStyleCnt="2"/>
      <dgm:spPr/>
    </dgm:pt>
  </dgm:ptLst>
  <dgm:cxnLst>
    <dgm:cxn modelId="{21277B00-7AB0-402A-B214-F346E3649EA8}" type="presOf" srcId="{AA5EE762-3DC1-48A7-B442-46F6011EF968}" destId="{42AAAB70-0FBF-4B99-99D5-6977CFC0A386}" srcOrd="1" destOrd="0" presId="urn:microsoft.com/office/officeart/2005/8/layout/cycle4"/>
    <dgm:cxn modelId="{2CA2E916-EB31-41C9-A1AB-5BB9128DA585}" srcId="{C6609716-8E39-4D22-910C-BAD091981981}" destId="{3D992BA7-1B1A-4E0B-96F0-329169F6619D}" srcOrd="2" destOrd="0" parTransId="{8BF86D70-0256-4281-AAC2-B8EB9A7F61D1}" sibTransId="{570CECBE-09E3-4A4E-8D0A-94533AB4C3C1}"/>
    <dgm:cxn modelId="{4CA26728-7874-4B73-BD12-99664EADF37B}" type="presOf" srcId="{A6A1BD87-99F0-4C49-B259-FA3B3060A255}" destId="{42AAAB70-0FBF-4B99-99D5-6977CFC0A386}" srcOrd="1" destOrd="1" presId="urn:microsoft.com/office/officeart/2005/8/layout/cycle4"/>
    <dgm:cxn modelId="{EC5E783D-F833-47D8-8847-FB4E83C4CB77}" type="presOf" srcId="{63FBFD99-EC07-4746-BA30-52E0CECF033D}" destId="{8BCE84D6-02BC-4BD2-AC54-F9D19832F2FE}" srcOrd="1" destOrd="1" presId="urn:microsoft.com/office/officeart/2005/8/layout/cycle4"/>
    <dgm:cxn modelId="{9E34265F-068E-4503-BEA7-B61594AFD978}" srcId="{1BD51212-DAF5-4A9E-8499-FEC3A12AC312}" destId="{D58C4008-C287-43FF-8773-2A70F75E9747}" srcOrd="1" destOrd="0" parTransId="{F34137DB-A7B8-46C6-8CB6-37E1BA1C9AAD}" sibTransId="{1AAEA1DD-3DFC-4272-9446-E0243791E96F}"/>
    <dgm:cxn modelId="{8ED0A668-13F8-4763-A87F-F65BE3A8DC28}" srcId="{3D992BA7-1B1A-4E0B-96F0-329169F6619D}" destId="{19C32643-A7E0-47FC-937B-7F6DA3126A4F}" srcOrd="0" destOrd="0" parTransId="{E6413306-BFB1-43CA-8301-973E12BE57D4}" sibTransId="{27E1E825-CD0F-4172-80C7-B61E4ED5F6E9}"/>
    <dgm:cxn modelId="{703D964C-964C-470D-BB3F-4287B45D4453}" srcId="{C6609716-8E39-4D22-910C-BAD091981981}" destId="{C9E33738-4A7C-4123-95EB-6D7FD88B11F0}" srcOrd="0" destOrd="0" parTransId="{732384CA-5952-479B-B148-F4D90FA3B2E6}" sibTransId="{ABEA5A85-EDF7-4559-9053-18E364241C53}"/>
    <dgm:cxn modelId="{F185EF6E-AB0A-4EEE-AC68-7B8BE1A95E61}" type="presOf" srcId="{3D992BA7-1B1A-4E0B-96F0-329169F6619D}" destId="{B312D610-00B5-49C0-9A3B-2665686F0B90}" srcOrd="0" destOrd="0" presId="urn:microsoft.com/office/officeart/2005/8/layout/cycle4"/>
    <dgm:cxn modelId="{8B1C154F-E49E-4384-B351-C8959BA059E9}" type="presOf" srcId="{A5527C98-0901-4AD9-B1B6-C0DD2DF06E58}" destId="{2DF286D6-0C05-441A-92A0-FEFF13EF3639}" srcOrd="0" destOrd="0" presId="urn:microsoft.com/office/officeart/2005/8/layout/cycle4"/>
    <dgm:cxn modelId="{30400B71-DF39-44B2-B3DF-8C66AC0751D3}" type="presOf" srcId="{4E7B530C-7BCF-4A25-BF51-23953D1A5007}" destId="{DF3F8BC5-D385-4E29-82D3-0D18AB17C701}" srcOrd="1" destOrd="0" presId="urn:microsoft.com/office/officeart/2005/8/layout/cycle4"/>
    <dgm:cxn modelId="{26CCC857-F1C4-4060-8636-0930501EB201}" srcId="{3D992BA7-1B1A-4E0B-96F0-329169F6619D}" destId="{63FBFD99-EC07-4746-BA30-52E0CECF033D}" srcOrd="1" destOrd="0" parTransId="{541A423E-FE3A-45BE-B63C-327E4EC233A5}" sibTransId="{00CF76A8-522B-4D08-A39C-EFF0E94FD5D1}"/>
    <dgm:cxn modelId="{6A37A17F-868C-4200-A19B-598CC22904CC}" srcId="{1BD51212-DAF5-4A9E-8499-FEC3A12AC312}" destId="{4E7B530C-7BCF-4A25-BF51-23953D1A5007}" srcOrd="0" destOrd="0" parTransId="{22CE6865-6719-452D-8447-C3C63ECF0969}" sibTransId="{2B5394C7-9553-4BA6-A396-CB721A9BDFCA}"/>
    <dgm:cxn modelId="{0C21B782-5E69-42B1-834B-ED0F01F829BA}" srcId="{A5527C98-0901-4AD9-B1B6-C0DD2DF06E58}" destId="{6C646FFC-2516-48B6-8B9A-BC8C72B8D491}" srcOrd="0" destOrd="0" parTransId="{576FA6EA-7C5A-449A-9B71-C0342B0D32BD}" sibTransId="{ABF97372-4EDB-4792-B5ED-38CEA9FA3A48}"/>
    <dgm:cxn modelId="{7DA69F90-7C18-48DC-BFFA-21B07EC5E788}" type="presOf" srcId="{6C646FFC-2516-48B6-8B9A-BC8C72B8D491}" destId="{8BA8B503-8615-4872-B6FF-21F9EE4B5959}" srcOrd="0" destOrd="0" presId="urn:microsoft.com/office/officeart/2005/8/layout/cycle4"/>
    <dgm:cxn modelId="{974B4A97-896B-4BC6-B254-DEF05B1F4402}" type="presOf" srcId="{D58C4008-C287-43FF-8773-2A70F75E9747}" destId="{68553FBF-2AED-4122-B9D3-AB3C257B445F}" srcOrd="0" destOrd="1" presId="urn:microsoft.com/office/officeart/2005/8/layout/cycle4"/>
    <dgm:cxn modelId="{46B8FFA9-01B3-4391-B30F-A5C2B7779D7E}" type="presOf" srcId="{A6A1BD87-99F0-4C49-B259-FA3B3060A255}" destId="{3AF09C24-BF61-4BEA-B40D-7C85C6D32866}" srcOrd="0" destOrd="1" presId="urn:microsoft.com/office/officeart/2005/8/layout/cycle4"/>
    <dgm:cxn modelId="{0C4C34AD-0959-437C-8083-565353D8CA8D}" srcId="{C9E33738-4A7C-4123-95EB-6D7FD88B11F0}" destId="{AA5EE762-3DC1-48A7-B442-46F6011EF968}" srcOrd="0" destOrd="0" parTransId="{D84C2C02-9E2A-405A-A3EE-117B6B8D0EF9}" sibTransId="{02DFC79D-6DD5-465A-B56F-68A7175F130B}"/>
    <dgm:cxn modelId="{AE17C5B5-BE80-4E67-B9DC-11B085F1269C}" type="presOf" srcId="{AA5EE762-3DC1-48A7-B442-46F6011EF968}" destId="{3AF09C24-BF61-4BEA-B40D-7C85C6D32866}" srcOrd="0" destOrd="0" presId="urn:microsoft.com/office/officeart/2005/8/layout/cycle4"/>
    <dgm:cxn modelId="{F67EFCB6-5140-4C2B-822B-DC0A2C4269F8}" type="presOf" srcId="{6C646FFC-2516-48B6-8B9A-BC8C72B8D491}" destId="{E95A3B26-D843-4C69-8314-EE0ED035CDAC}" srcOrd="1" destOrd="0" presId="urn:microsoft.com/office/officeart/2005/8/layout/cycle4"/>
    <dgm:cxn modelId="{A5C7A6B8-22AB-4B5F-827A-2CFE4D90BBBB}" type="presOf" srcId="{19C32643-A7E0-47FC-937B-7F6DA3126A4F}" destId="{8BCE84D6-02BC-4BD2-AC54-F9D19832F2FE}" srcOrd="1" destOrd="0" presId="urn:microsoft.com/office/officeart/2005/8/layout/cycle4"/>
    <dgm:cxn modelId="{09A335D7-5BAE-4710-8F2D-8572DDC3E47A}" srcId="{C6609716-8E39-4D22-910C-BAD091981981}" destId="{A5527C98-0901-4AD9-B1B6-C0DD2DF06E58}" srcOrd="3" destOrd="0" parTransId="{7F40621D-222B-4298-ACA9-5F574FF31012}" sibTransId="{813B6250-DDDF-4512-879B-107E091F955A}"/>
    <dgm:cxn modelId="{9D1A77D8-9EF0-4733-857E-88710BFE099C}" type="presOf" srcId="{4E7B530C-7BCF-4A25-BF51-23953D1A5007}" destId="{68553FBF-2AED-4122-B9D3-AB3C257B445F}" srcOrd="0" destOrd="0" presId="urn:microsoft.com/office/officeart/2005/8/layout/cycle4"/>
    <dgm:cxn modelId="{7F4777DF-02BD-42D2-B211-BBA9C3250618}" srcId="{C9E33738-4A7C-4123-95EB-6D7FD88B11F0}" destId="{A6A1BD87-99F0-4C49-B259-FA3B3060A255}" srcOrd="1" destOrd="0" parTransId="{D765B030-3004-421D-BEBB-AFE9BE66042C}" sibTransId="{37CBE38D-F541-4463-9114-1DBBFA469BB8}"/>
    <dgm:cxn modelId="{CEEA94F0-8CD4-45BD-8499-980A8B384A2E}" type="presOf" srcId="{C6609716-8E39-4D22-910C-BAD091981981}" destId="{0EA568B4-94E3-413A-AE71-CFFC8A0840E3}" srcOrd="0" destOrd="0" presId="urn:microsoft.com/office/officeart/2005/8/layout/cycle4"/>
    <dgm:cxn modelId="{ED0268F2-85B2-450A-BB0B-2B6D8BEC67B1}" type="presOf" srcId="{63FBFD99-EC07-4746-BA30-52E0CECF033D}" destId="{36125C8C-6612-4C86-928A-DA8D845D8A8F}" srcOrd="0" destOrd="1" presId="urn:microsoft.com/office/officeart/2005/8/layout/cycle4"/>
    <dgm:cxn modelId="{7F3C88F4-D5E4-4B1B-B01F-FE81B87771ED}" type="presOf" srcId="{19C32643-A7E0-47FC-937B-7F6DA3126A4F}" destId="{36125C8C-6612-4C86-928A-DA8D845D8A8F}" srcOrd="0" destOrd="0" presId="urn:microsoft.com/office/officeart/2005/8/layout/cycle4"/>
    <dgm:cxn modelId="{9538C5F8-6F0C-462C-8DF3-2E921326E908}" type="presOf" srcId="{C9E33738-4A7C-4123-95EB-6D7FD88B11F0}" destId="{1B67E2B6-8DA3-4B93-857A-AD3BBEFCDD9F}" srcOrd="0" destOrd="0" presId="urn:microsoft.com/office/officeart/2005/8/layout/cycle4"/>
    <dgm:cxn modelId="{595AC0FA-4900-462C-9F15-934F46E6EB34}" type="presOf" srcId="{1BD51212-DAF5-4A9E-8499-FEC3A12AC312}" destId="{A5F550CF-6E51-482B-ADCC-0611D205F02F}" srcOrd="0" destOrd="0" presId="urn:microsoft.com/office/officeart/2005/8/layout/cycle4"/>
    <dgm:cxn modelId="{32586BFC-198D-4DCC-9450-A735CB53B21E}" type="presOf" srcId="{D58C4008-C287-43FF-8773-2A70F75E9747}" destId="{DF3F8BC5-D385-4E29-82D3-0D18AB17C701}" srcOrd="1" destOrd="1" presId="urn:microsoft.com/office/officeart/2005/8/layout/cycle4"/>
    <dgm:cxn modelId="{9AE497FD-8885-40ED-9F26-9DE8C911692C}" srcId="{C6609716-8E39-4D22-910C-BAD091981981}" destId="{1BD51212-DAF5-4A9E-8499-FEC3A12AC312}" srcOrd="1" destOrd="0" parTransId="{A8438DAD-286B-47DA-B548-04B79F1952A9}" sibTransId="{09D13B89-49A2-4EC6-AE1A-98D0C1D747CF}"/>
    <dgm:cxn modelId="{0790E257-F9C2-449B-9FFD-734726B7CB57}" type="presParOf" srcId="{0EA568B4-94E3-413A-AE71-CFFC8A0840E3}" destId="{79C44B94-2C8D-45B5-9515-14D3F5AAC26A}" srcOrd="0" destOrd="0" presId="urn:microsoft.com/office/officeart/2005/8/layout/cycle4"/>
    <dgm:cxn modelId="{83CE99B8-BC4E-4066-A6A2-AF02757DEE79}" type="presParOf" srcId="{79C44B94-2C8D-45B5-9515-14D3F5AAC26A}" destId="{543D0C19-6F15-428F-9785-73E41D950B81}" srcOrd="0" destOrd="0" presId="urn:microsoft.com/office/officeart/2005/8/layout/cycle4"/>
    <dgm:cxn modelId="{826CAA49-20D1-4653-A6DE-8D5D4A177094}" type="presParOf" srcId="{543D0C19-6F15-428F-9785-73E41D950B81}" destId="{3AF09C24-BF61-4BEA-B40D-7C85C6D32866}" srcOrd="0" destOrd="0" presId="urn:microsoft.com/office/officeart/2005/8/layout/cycle4"/>
    <dgm:cxn modelId="{ABB60ED1-4F3A-4896-8CC9-2020B5972363}" type="presParOf" srcId="{543D0C19-6F15-428F-9785-73E41D950B81}" destId="{42AAAB70-0FBF-4B99-99D5-6977CFC0A386}" srcOrd="1" destOrd="0" presId="urn:microsoft.com/office/officeart/2005/8/layout/cycle4"/>
    <dgm:cxn modelId="{C1783448-8205-4A8F-BE2E-D776D1D3BBEB}" type="presParOf" srcId="{79C44B94-2C8D-45B5-9515-14D3F5AAC26A}" destId="{FCFD3359-12C6-47B6-8010-CC006E89C863}" srcOrd="1" destOrd="0" presId="urn:microsoft.com/office/officeart/2005/8/layout/cycle4"/>
    <dgm:cxn modelId="{739416B3-B42F-4B35-8300-B8148007817B}" type="presParOf" srcId="{FCFD3359-12C6-47B6-8010-CC006E89C863}" destId="{68553FBF-2AED-4122-B9D3-AB3C257B445F}" srcOrd="0" destOrd="0" presId="urn:microsoft.com/office/officeart/2005/8/layout/cycle4"/>
    <dgm:cxn modelId="{AAC5A9CC-8C2F-4E3C-942F-12A135A2798D}" type="presParOf" srcId="{FCFD3359-12C6-47B6-8010-CC006E89C863}" destId="{DF3F8BC5-D385-4E29-82D3-0D18AB17C701}" srcOrd="1" destOrd="0" presId="urn:microsoft.com/office/officeart/2005/8/layout/cycle4"/>
    <dgm:cxn modelId="{DEE5FFE5-D5A8-412F-9D90-BC6ED7767085}" type="presParOf" srcId="{79C44B94-2C8D-45B5-9515-14D3F5AAC26A}" destId="{FC2435E8-000F-45A0-8B77-84C71CC4AB42}" srcOrd="2" destOrd="0" presId="urn:microsoft.com/office/officeart/2005/8/layout/cycle4"/>
    <dgm:cxn modelId="{AF6D0454-1CD8-4F15-877C-902D708155BE}" type="presParOf" srcId="{FC2435E8-000F-45A0-8B77-84C71CC4AB42}" destId="{36125C8C-6612-4C86-928A-DA8D845D8A8F}" srcOrd="0" destOrd="0" presId="urn:microsoft.com/office/officeart/2005/8/layout/cycle4"/>
    <dgm:cxn modelId="{AB60B598-0CCA-47CB-A5A0-8E91BA3EFE12}" type="presParOf" srcId="{FC2435E8-000F-45A0-8B77-84C71CC4AB42}" destId="{8BCE84D6-02BC-4BD2-AC54-F9D19832F2FE}" srcOrd="1" destOrd="0" presId="urn:microsoft.com/office/officeart/2005/8/layout/cycle4"/>
    <dgm:cxn modelId="{6F8564FC-02AD-439A-8275-2F61E2C3B7C4}" type="presParOf" srcId="{79C44B94-2C8D-45B5-9515-14D3F5AAC26A}" destId="{A51A5472-FF37-44DA-95FA-DADE05AD29CE}" srcOrd="3" destOrd="0" presId="urn:microsoft.com/office/officeart/2005/8/layout/cycle4"/>
    <dgm:cxn modelId="{796AA15F-BB66-437F-AFC8-B343996A28FA}" type="presParOf" srcId="{A51A5472-FF37-44DA-95FA-DADE05AD29CE}" destId="{8BA8B503-8615-4872-B6FF-21F9EE4B5959}" srcOrd="0" destOrd="0" presId="urn:microsoft.com/office/officeart/2005/8/layout/cycle4"/>
    <dgm:cxn modelId="{02BE2495-F292-45D2-B23E-F3A9DF32F066}" type="presParOf" srcId="{A51A5472-FF37-44DA-95FA-DADE05AD29CE}" destId="{E95A3B26-D843-4C69-8314-EE0ED035CDAC}" srcOrd="1" destOrd="0" presId="urn:microsoft.com/office/officeart/2005/8/layout/cycle4"/>
    <dgm:cxn modelId="{506CDCA0-C4EE-4A55-B35C-08820F6A4970}" type="presParOf" srcId="{79C44B94-2C8D-45B5-9515-14D3F5AAC26A}" destId="{1C9D7C36-167C-43B8-836B-2BEF3C69BD42}" srcOrd="4" destOrd="0" presId="urn:microsoft.com/office/officeart/2005/8/layout/cycle4"/>
    <dgm:cxn modelId="{373CF33B-0873-4F16-BBF7-BD9B8CF50418}" type="presParOf" srcId="{0EA568B4-94E3-413A-AE71-CFFC8A0840E3}" destId="{6005CDA6-6099-4B55-B914-9A7831002E15}" srcOrd="1" destOrd="0" presId="urn:microsoft.com/office/officeart/2005/8/layout/cycle4"/>
    <dgm:cxn modelId="{AA7E503E-3669-4178-AC26-F11578205157}" type="presParOf" srcId="{6005CDA6-6099-4B55-B914-9A7831002E15}" destId="{1B67E2B6-8DA3-4B93-857A-AD3BBEFCDD9F}" srcOrd="0" destOrd="0" presId="urn:microsoft.com/office/officeart/2005/8/layout/cycle4"/>
    <dgm:cxn modelId="{14B03B75-C612-46AA-943D-06804929CF5E}" type="presParOf" srcId="{6005CDA6-6099-4B55-B914-9A7831002E15}" destId="{A5F550CF-6E51-482B-ADCC-0611D205F02F}" srcOrd="1" destOrd="0" presId="urn:microsoft.com/office/officeart/2005/8/layout/cycle4"/>
    <dgm:cxn modelId="{46052393-277A-4738-8EA9-9674662EC4C1}" type="presParOf" srcId="{6005CDA6-6099-4B55-B914-9A7831002E15}" destId="{B312D610-00B5-49C0-9A3B-2665686F0B90}" srcOrd="2" destOrd="0" presId="urn:microsoft.com/office/officeart/2005/8/layout/cycle4"/>
    <dgm:cxn modelId="{FAA62AE0-F69B-498D-A8B8-DCD21CAD4420}" type="presParOf" srcId="{6005CDA6-6099-4B55-B914-9A7831002E15}" destId="{2DF286D6-0C05-441A-92A0-FEFF13EF3639}" srcOrd="3" destOrd="0" presId="urn:microsoft.com/office/officeart/2005/8/layout/cycle4"/>
    <dgm:cxn modelId="{2644DFBB-962E-4ED9-9EB4-AFB0ADAB49E1}" type="presParOf" srcId="{6005CDA6-6099-4B55-B914-9A7831002E15}" destId="{4AD16E01-FBC4-4099-AC64-54CC4EA3150A}" srcOrd="4" destOrd="0" presId="urn:microsoft.com/office/officeart/2005/8/layout/cycle4"/>
    <dgm:cxn modelId="{3455A81E-479D-45B7-8A8F-23FC2949DE1D}" type="presParOf" srcId="{0EA568B4-94E3-413A-AE71-CFFC8A0840E3}" destId="{228C9158-2440-4E10-BC3F-F1DEAD0B5FCF}" srcOrd="2" destOrd="0" presId="urn:microsoft.com/office/officeart/2005/8/layout/cycle4"/>
    <dgm:cxn modelId="{EBD6E2D4-352D-4299-9979-C8E584CBFA76}" type="presParOf" srcId="{0EA568B4-94E3-413A-AE71-CFFC8A0840E3}" destId="{921CF7AB-AB22-4B3C-ACFC-FEBC88EC30E3}" srcOrd="3" destOrd="0" presId="urn:microsoft.com/office/officeart/2005/8/layout/cycle4"/>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125C8C-6612-4C86-928A-DA8D845D8A8F}">
      <dsp:nvSpPr>
        <dsp:cNvPr id="0" name=""/>
        <dsp:cNvSpPr/>
      </dsp:nvSpPr>
      <dsp:spPr>
        <a:xfrm>
          <a:off x="3685032" y="3304669"/>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BD34B7"/>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Track performance and engagement.</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Collect data and identify trends.</a:t>
          </a:r>
        </a:p>
      </dsp:txBody>
      <dsp:txXfrm>
        <a:off x="4394740" y="3702567"/>
        <a:ext cx="1516721" cy="1033004"/>
      </dsp:txXfrm>
    </dsp:sp>
    <dsp:sp modelId="{8BA8B503-8615-4872-B6FF-21F9EE4B5959}">
      <dsp:nvSpPr>
        <dsp:cNvPr id="0" name=""/>
        <dsp:cNvSpPr/>
      </dsp:nvSpPr>
      <dsp:spPr>
        <a:xfrm>
          <a:off x="0" y="3304669"/>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1D5B6F"/>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Adjust strategies, use insights.
Refine campaigns, improve results.</a:t>
          </a:r>
        </a:p>
      </dsp:txBody>
      <dsp:txXfrm>
        <a:off x="32138" y="3702567"/>
        <a:ext cx="1516721" cy="1033004"/>
      </dsp:txXfrm>
    </dsp:sp>
    <dsp:sp modelId="{68553FBF-2AED-4122-B9D3-AB3C257B445F}">
      <dsp:nvSpPr>
        <dsp:cNvPr id="0" name=""/>
        <dsp:cNvSpPr/>
      </dsp:nvSpPr>
      <dsp:spPr>
        <a:xfrm>
          <a:off x="3685032" y="133032"/>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4A9608"/>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Create content, apply strategies. </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Launch campaigns, select platforms.</a:t>
          </a:r>
        </a:p>
      </dsp:txBody>
      <dsp:txXfrm>
        <a:off x="4394740" y="165170"/>
        <a:ext cx="1516721" cy="1033004"/>
      </dsp:txXfrm>
    </dsp:sp>
    <dsp:sp modelId="{3AF09C24-BF61-4BEA-B40D-7C85C6D32866}">
      <dsp:nvSpPr>
        <dsp:cNvPr id="0" name=""/>
        <dsp:cNvSpPr/>
      </dsp:nvSpPr>
      <dsp:spPr>
        <a:xfrm>
          <a:off x="0" y="133032"/>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3068F7"/>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Define goals and target audience.</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Identify key messaging and channels.</a:t>
          </a:r>
        </a:p>
      </dsp:txBody>
      <dsp:txXfrm>
        <a:off x="32138" y="165170"/>
        <a:ext cx="1516721" cy="1033004"/>
      </dsp:txXfrm>
    </dsp:sp>
    <dsp:sp modelId="{1B67E2B6-8DA3-4B93-857A-AD3BBEFCDD9F}">
      <dsp:nvSpPr>
        <dsp:cNvPr id="0" name=""/>
        <dsp:cNvSpPr/>
      </dsp:nvSpPr>
      <dsp:spPr>
        <a:xfrm>
          <a:off x="946403" y="393636"/>
          <a:ext cx="1979676" cy="1979676"/>
        </a:xfrm>
        <a:prstGeom prst="pieWedge">
          <a:avLst/>
        </a:prstGeom>
        <a:solidFill>
          <a:srgbClr val="3068F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Planning</a:t>
          </a:r>
        </a:p>
      </dsp:txBody>
      <dsp:txXfrm>
        <a:off x="1526237" y="973470"/>
        <a:ext cx="1399842" cy="1399842"/>
      </dsp:txXfrm>
    </dsp:sp>
    <dsp:sp modelId="{A5F550CF-6E51-482B-ADCC-0611D205F02F}">
      <dsp:nvSpPr>
        <dsp:cNvPr id="0" name=""/>
        <dsp:cNvSpPr/>
      </dsp:nvSpPr>
      <dsp:spPr>
        <a:xfrm rot="5400000">
          <a:off x="3017519" y="393636"/>
          <a:ext cx="1979676" cy="1979676"/>
        </a:xfrm>
        <a:prstGeom prst="pieWedge">
          <a:avLst/>
        </a:prstGeom>
        <a:solidFill>
          <a:srgbClr val="4A960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Execution</a:t>
          </a:r>
        </a:p>
      </dsp:txBody>
      <dsp:txXfrm rot="-5400000">
        <a:off x="3017519" y="973470"/>
        <a:ext cx="1399842" cy="1399842"/>
      </dsp:txXfrm>
    </dsp:sp>
    <dsp:sp modelId="{B312D610-00B5-49C0-9A3B-2665686F0B90}">
      <dsp:nvSpPr>
        <dsp:cNvPr id="0" name=""/>
        <dsp:cNvSpPr/>
      </dsp:nvSpPr>
      <dsp:spPr>
        <a:xfrm rot="10800000">
          <a:off x="3017519" y="2464752"/>
          <a:ext cx="1979676" cy="1979676"/>
        </a:xfrm>
        <a:prstGeom prst="pieWedge">
          <a:avLst/>
        </a:prstGeom>
        <a:solidFill>
          <a:srgbClr val="BD34B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Monitoring</a:t>
          </a:r>
        </a:p>
      </dsp:txBody>
      <dsp:txXfrm rot="10800000">
        <a:off x="3017519" y="2464752"/>
        <a:ext cx="1399842" cy="1399842"/>
      </dsp:txXfrm>
    </dsp:sp>
    <dsp:sp modelId="{2DF286D6-0C05-441A-92A0-FEFF13EF3639}">
      <dsp:nvSpPr>
        <dsp:cNvPr id="0" name=""/>
        <dsp:cNvSpPr/>
      </dsp:nvSpPr>
      <dsp:spPr>
        <a:xfrm rot="16200000">
          <a:off x="946403" y="2464752"/>
          <a:ext cx="1979676" cy="1979676"/>
        </a:xfrm>
        <a:prstGeom prst="pieWedge">
          <a:avLst/>
        </a:prstGeom>
        <a:solidFill>
          <a:srgbClr val="1D5B6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Optimization</a:t>
          </a:r>
        </a:p>
      </dsp:txBody>
      <dsp:txXfrm rot="5400000">
        <a:off x="1526237" y="2464752"/>
        <a:ext cx="1399842" cy="1399842"/>
      </dsp:txXfrm>
    </dsp:sp>
    <dsp:sp modelId="{228C9158-2440-4E10-BC3F-F1DEAD0B5FCF}">
      <dsp:nvSpPr>
        <dsp:cNvPr id="0" name=""/>
        <dsp:cNvSpPr/>
      </dsp:nvSpPr>
      <dsp:spPr>
        <a:xfrm>
          <a:off x="2630042" y="2007552"/>
          <a:ext cx="683514" cy="594360"/>
        </a:xfrm>
        <a:prstGeom prst="circularArrow">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1CF7AB-AB22-4B3C-ACFC-FEBC88EC30E3}">
      <dsp:nvSpPr>
        <dsp:cNvPr id="0" name=""/>
        <dsp:cNvSpPr/>
      </dsp:nvSpPr>
      <dsp:spPr>
        <a:xfrm rot="10800000">
          <a:off x="2630042" y="2236152"/>
          <a:ext cx="683514" cy="594360"/>
        </a:xfrm>
        <a:prstGeom prst="circularArrow">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8981AE098EC404D8FA88428092F8694"/>
        <w:category>
          <w:name w:val="General"/>
          <w:gallery w:val="placeholder"/>
        </w:category>
        <w:types>
          <w:type w:val="bbPlcHdr"/>
        </w:types>
        <w:behaviors>
          <w:behavior w:val="content"/>
        </w:behaviors>
        <w:guid w:val="{6CEC570E-164D-48B1-B030-658E58674B9A}"/>
      </w:docPartPr>
      <w:docPartBody>
        <w:p w:rsidR="00FC4CA5" w:rsidRDefault="00406136" w:rsidP="00406136">
          <w:pPr>
            <w:pStyle w:val="68981AE098EC404D8FA88428092F8694"/>
          </w:pPr>
          <w:r w:rsidRPr="00CE642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36"/>
    <w:rsid w:val="0007077A"/>
    <w:rsid w:val="000B298E"/>
    <w:rsid w:val="000B4262"/>
    <w:rsid w:val="001A4FE4"/>
    <w:rsid w:val="0025423C"/>
    <w:rsid w:val="002F21F1"/>
    <w:rsid w:val="0037048D"/>
    <w:rsid w:val="003A69DA"/>
    <w:rsid w:val="003B4887"/>
    <w:rsid w:val="003C320D"/>
    <w:rsid w:val="003E090D"/>
    <w:rsid w:val="00406136"/>
    <w:rsid w:val="00436F60"/>
    <w:rsid w:val="00507984"/>
    <w:rsid w:val="00560EDF"/>
    <w:rsid w:val="005A2504"/>
    <w:rsid w:val="00604893"/>
    <w:rsid w:val="006C2949"/>
    <w:rsid w:val="007645A0"/>
    <w:rsid w:val="0079739E"/>
    <w:rsid w:val="008B52D1"/>
    <w:rsid w:val="008E1E52"/>
    <w:rsid w:val="0091332E"/>
    <w:rsid w:val="009171F6"/>
    <w:rsid w:val="00A84303"/>
    <w:rsid w:val="00AC3655"/>
    <w:rsid w:val="00B431D5"/>
    <w:rsid w:val="00BA6E4F"/>
    <w:rsid w:val="00C65BA6"/>
    <w:rsid w:val="00D106D4"/>
    <w:rsid w:val="00D52F0B"/>
    <w:rsid w:val="00E63D42"/>
    <w:rsid w:val="00F610BD"/>
    <w:rsid w:val="00F94190"/>
    <w:rsid w:val="00FC4CA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36"/>
    <w:rPr>
      <w:color w:val="808080"/>
    </w:rPr>
  </w:style>
  <w:style w:type="paragraph" w:customStyle="1" w:styleId="68981AE098EC404D8FA88428092F8694">
    <w:name w:val="68981AE098EC404D8FA88428092F8694"/>
    <w:rsid w:val="004061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3cecddb-4c93-4872-a6fd-42c36c2b9cc1">
      <Terms xmlns="http://schemas.microsoft.com/office/infopath/2007/PartnerControls"/>
    </lcf76f155ced4ddcb4097134ff3c332f>
    <TaxCatchAll xmlns="ea382bfb-503e-4507-8bf8-b87f920e3b7e" xsi:nil="true"/>
    <AgendaCovered xmlns="e3cecddb-4c93-4872-a6fd-42c36c2b9cc1" xsi:nil="true"/>
    <Status xmlns="e3cecddb-4c93-4872-a6fd-42c36c2b9cc1">Drafting</Statu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E2E5780C1D70C43A158087F5887394A" ma:contentTypeVersion="14" ma:contentTypeDescription="Create a new document." ma:contentTypeScope="" ma:versionID="99522820c1da94f5da5173c1fd3892e2">
  <xsd:schema xmlns:xsd="http://www.w3.org/2001/XMLSchema" xmlns:xs="http://www.w3.org/2001/XMLSchema" xmlns:p="http://schemas.microsoft.com/office/2006/metadata/properties" xmlns:ns2="e3cecddb-4c93-4872-a6fd-42c36c2b9cc1" xmlns:ns3="ea382bfb-503e-4507-8bf8-b87f920e3b7e" targetNamespace="http://schemas.microsoft.com/office/2006/metadata/properties" ma:root="true" ma:fieldsID="2df65dc9cb340904ef6176be4c5204c5" ns2:_="" ns3:_="">
    <xsd:import namespace="e3cecddb-4c93-4872-a6fd-42c36c2b9cc1"/>
    <xsd:import namespace="ea382bfb-503e-4507-8bf8-b87f920e3b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Statu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AgendaCover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cecddb-4c93-4872-a6fd-42c36c2b9c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Status" ma:index="12" nillable="true" ma:displayName="Status" ma:default="Drafting" ma:format="Dropdown" ma:internalName="Status">
      <xsd:simpleType>
        <xsd:restriction base="dms:Choice">
          <xsd:enumeration value="Not Started"/>
          <xsd:enumeration value="Drafting"/>
          <xsd:enumeration value="Under PO review"/>
          <xsd:enumeration value="Under PLO review"/>
          <xsd:enumeration value="Under GH team review"/>
        </xsd:restriction>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327adbbb-6bc9-4338-944a-893b363ad6ee"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AgendaCovered" ma:index="21" nillable="true" ma:displayName="Agenda Covered" ma:description="Agenda covered in video" ma:format="Dropdown" ma:internalName="AgendaCovered">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a382bfb-503e-4507-8bf8-b87f920e3b7e"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f214104a-6e7d-4d18-84d8-0117cc748af3}" ma:internalName="TaxCatchAll" ma:showField="CatchAllData" ma:web="ea382bfb-503e-4507-8bf8-b87f920e3b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A039647-64CC-47BA-97DD-50B7B0AF38BE}">
  <ds:schemaRefs>
    <ds:schemaRef ds:uri="http://schemas.microsoft.com/office/2006/metadata/properties"/>
    <ds:schemaRef ds:uri="http://schemas.microsoft.com/office/infopath/2007/PartnerControls"/>
    <ds:schemaRef ds:uri="e3cecddb-4c93-4872-a6fd-42c36c2b9cc1"/>
    <ds:schemaRef ds:uri="ea382bfb-503e-4507-8bf8-b87f920e3b7e"/>
  </ds:schemaRefs>
</ds:datastoreItem>
</file>

<file path=customXml/itemProps2.xml><?xml version="1.0" encoding="utf-8"?>
<ds:datastoreItem xmlns:ds="http://schemas.openxmlformats.org/officeDocument/2006/customXml" ds:itemID="{0F64FE60-75DB-4E23-89AF-DE1468CD1D77}">
  <ds:schemaRefs>
    <ds:schemaRef ds:uri="http://schemas.microsoft.com/sharepoint/v3/contenttype/forms"/>
  </ds:schemaRefs>
</ds:datastoreItem>
</file>

<file path=customXml/itemProps3.xml><?xml version="1.0" encoding="utf-8"?>
<ds:datastoreItem xmlns:ds="http://schemas.openxmlformats.org/officeDocument/2006/customXml" ds:itemID="{9A32BECB-9C71-4BB4-925A-C8EAE5C355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cecddb-4c93-4872-a6fd-42c36c2b9cc1"/>
    <ds:schemaRef ds:uri="ea382bfb-503e-4507-8bf8-b87f920e3b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6</Pages>
  <Words>557</Words>
  <Characters>3176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Dharanya Sakthivel</cp:lastModifiedBy>
  <cp:revision>29</cp:revision>
  <dcterms:created xsi:type="dcterms:W3CDTF">2020-06-22T08:21:00Z</dcterms:created>
  <dcterms:modified xsi:type="dcterms:W3CDTF">2025-06-02T16:16:00Z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0x0101008E2E5780C1D70C43A158087F5887394A</vt:lpwstr>
  </property>
  <property fmtid="{D5CDD505-2E9C-101B-9397-08002B2CF9AE}" pid="3" name="MediaServiceImageTags">
    <vt:lpwstr/>
  </property>
</Properties>
</file>