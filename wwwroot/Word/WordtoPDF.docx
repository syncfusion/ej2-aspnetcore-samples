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AdventureWorks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4679DB55" w14:textId="7E964DE6" w:rsidR="0021330C" w:rsidRDefault="00667E1D" w:rsidP="00CC0962">
      <w:pPr>
        <w:ind w:firstLine="720"/>
        <w:jc w:val="both"/>
      </w:pPr>
      <w:r>
        <w:t xml:space="preserve">In </w:t>
      </w:r>
      <w:r w:rsidRPr="00A84F0D">
        <w:rPr>
          <w:b/>
          <w:bCs/>
          <w:rPrChange w:id="3"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4" w:author="Ramaraj Marimuthu" w:date="2020-12-02T13:05:00Z">
        <w:r w:rsidR="00177E87">
          <w:t xml:space="preserve"> details</w:t>
        </w:r>
      </w:ins>
      <w:r>
        <w:t>.</w:t>
      </w:r>
    </w:p>
    <w:p w14:paraId="3CA1B53D" w14:textId="77777777" w:rsidR="0021330C" w:rsidRDefault="0021330C" w:rsidP="0021330C"/>
    <w:p w14:paraId="4311D4C0" w14:textId="2BC8423C"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1BF0CA73" w14:textId="77777777" w:rsidR="00D26968" w:rsidRDefault="00D26968" w:rsidP="00C11F99">
      <w:pPr>
        <w:rPr>
          <w:rFonts w:ascii="Calibri" w:hAnsi="Calibri"/>
          <w:b/>
          <w:u w:val="single"/>
        </w:rPr>
      </w:pPr>
    </w:p>
    <w:p w14:paraId="555D0080" w14:textId="77777777" w:rsidR="00CC0962" w:rsidRDefault="00CC0962" w:rsidP="00C11F99">
      <w:pPr>
        <w:rPr>
          <w:rFonts w:ascii="Calibri" w:hAnsi="Calibri"/>
          <w:b/>
          <w:u w:val="single"/>
        </w:rPr>
      </w:pPr>
    </w:p>
    <w:p w14:paraId="65118D5D" w14:textId="77777777" w:rsidR="00CC0962" w:rsidRDefault="00CC0962">
      <w:pPr>
        <w:spacing w:after="160" w:line="259" w:lineRule="auto"/>
        <w:rPr>
          <w:rFonts w:ascii="Calibri" w:hAnsi="Calibri"/>
          <w:b/>
          <w:u w:val="single"/>
        </w:rPr>
      </w:pPr>
      <w:r>
        <w:rPr>
          <w:rFonts w:ascii="Calibri" w:hAnsi="Calibri"/>
          <w:b/>
          <w:u w:val="single"/>
        </w:rPr>
        <w:br w:type="page"/>
      </w:r>
    </w:p>
    <w:p w14:paraId="02A4B974" w14:textId="77777777" w:rsidR="00404CDA" w:rsidRDefault="00404CDA" w:rsidP="00404CDA">
      <w:pPr>
        <w:jc w:val="center"/>
        <w:rPr>
          <w:sz w:val="56"/>
          <w:szCs w:val="56"/>
        </w:rPr>
      </w:pPr>
      <w:r w:rsidRPr="00D219AC">
        <w:rPr>
          <w:sz w:val="56"/>
          <w:szCs w:val="56"/>
        </w:rPr>
        <w:lastRenderedPageBreak/>
        <w:t>Marketing Campaign Process</w:t>
      </w:r>
    </w:p>
    <w:p w14:paraId="046B515D" w14:textId="77777777" w:rsidR="00404CDA" w:rsidRDefault="00404CDA" w:rsidP="00404CDA">
      <w:r w:rsidRPr="00011304">
        <w:rPr>
          <w:noProof/>
        </w:rPr>
        <w:drawing>
          <wp:anchor distT="0" distB="0" distL="114300" distR="114300" simplePos="0" relativeHeight="251665408" behindDoc="0" locked="0" layoutInCell="1" allowOverlap="1" wp14:anchorId="0ACC1A16" wp14:editId="53116F42">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241D156F" w14:textId="77777777" w:rsidR="00404CDA" w:rsidRDefault="00404CDA" w:rsidP="00404CDA">
      <w:r>
        <w:br w:type="page"/>
      </w:r>
    </w:p>
    <w:p w14:paraId="1B07761A" w14:textId="0896E109" w:rsidR="00CC0962" w:rsidRDefault="00CC0962" w:rsidP="00CC0962">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Ind w:w="0" w:type="dxa"/>
        <w:tblLook w:val="04A0" w:firstRow="1" w:lastRow="0" w:firstColumn="1" w:lastColumn="0" w:noHBand="0" w:noVBand="1"/>
      </w:tblPr>
      <w:tblGrid>
        <w:gridCol w:w="9350"/>
      </w:tblGrid>
      <w:tr w:rsidR="00CC0962" w14:paraId="460FAD7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084A8E4D" w14:textId="77777777" w:rsidR="00CC0962" w:rsidRDefault="00CC0962">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2F41E50F" w14:textId="77777777" w:rsidR="00CC0962" w:rsidRDefault="00CC0962">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0DFD3610" w14:textId="77777777" w:rsidR="00CC0962" w:rsidRDefault="00CC0962">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CC0962" w14:paraId="77C3E285"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627ED47F" w14:textId="0C8DF1BF" w:rsidR="00CC0962" w:rsidRDefault="00CC0962">
            <w:pPr>
              <w:spacing w:before="240" w:line="360" w:lineRule="auto"/>
              <w:rPr>
                <w:rFonts w:asciiTheme="majorBidi" w:hAnsiTheme="majorBidi" w:cstheme="majorBidi"/>
              </w:rPr>
            </w:pPr>
            <w:r>
              <w:rPr>
                <w:noProof/>
              </w:rPr>
              <w:drawing>
                <wp:anchor distT="0" distB="0" distL="114300" distR="114300" simplePos="0" relativeHeight="251662336" behindDoc="1" locked="0" layoutInCell="1" allowOverlap="1" wp14:anchorId="2D6F88D6" wp14:editId="2A334940">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2AE14DE3" wp14:editId="0F802018">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AE14DE3"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36AAE84D" w14:textId="77777777" w:rsidR="00CC0962" w:rsidRDefault="00CC0962">
            <w:pPr>
              <w:spacing w:line="360" w:lineRule="auto"/>
              <w:rPr>
                <w:rFonts w:asciiTheme="majorBidi" w:hAnsiTheme="majorBidi" w:cstheme="majorBidi"/>
                <w:b/>
                <w:bCs/>
              </w:rPr>
            </w:pPr>
            <w:r>
              <w:rPr>
                <w:rFonts w:asciiTheme="majorBidi" w:hAnsiTheme="majorBidi" w:cstheme="majorBidi"/>
                <w:b/>
                <w:bCs/>
              </w:rPr>
              <w:t>READINGS :</w:t>
            </w:r>
          </w:p>
          <w:p w14:paraId="559E957B"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3FD982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67ABF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7E1BBA3C" w14:textId="77777777" w:rsidR="00CC0962" w:rsidRDefault="00CC0962" w:rsidP="00CC0962">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08C48F8E" w14:textId="77777777" w:rsidR="00CC0962" w:rsidRDefault="00CC0962" w:rsidP="00CC0962">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CC0962" w14:paraId="71EEDA3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30D60167" w14:textId="77777777" w:rsidR="00CC0962" w:rsidRDefault="00CC0962">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1D009447" w14:textId="77777777" w:rsidR="00CC0962" w:rsidRDefault="00CC0962">
            <w:pPr>
              <w:spacing w:line="600" w:lineRule="auto"/>
              <w:rPr>
                <w:rFonts w:asciiTheme="majorBidi" w:hAnsiTheme="majorBidi" w:cstheme="majorBidi"/>
              </w:rPr>
            </w:pPr>
            <w:r>
              <w:rPr>
                <w:rFonts w:asciiTheme="majorBidi" w:hAnsiTheme="majorBidi" w:cstheme="majorBidi"/>
              </w:rPr>
              <w:t>No further evaluation is required at this time.</w:t>
            </w:r>
          </w:p>
          <w:p w14:paraId="3A4522B0" w14:textId="77777777" w:rsidR="00CC0962" w:rsidRDefault="00CC0962">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09508AF0" w14:textId="77777777" w:rsidR="00CC0962" w:rsidRDefault="00CC0962">
            <w:pPr>
              <w:spacing w:line="600" w:lineRule="auto"/>
              <w:rPr>
                <w:rFonts w:asciiTheme="majorBidi" w:hAnsiTheme="majorBidi" w:cstheme="majorBidi"/>
              </w:rPr>
            </w:pPr>
            <w:r>
              <w:rPr>
                <w:rFonts w:asciiTheme="majorBidi" w:hAnsiTheme="majorBidi" w:cstheme="majorBidi"/>
              </w:rPr>
              <w:t>None.</w:t>
            </w:r>
          </w:p>
        </w:tc>
      </w:tr>
    </w:tbl>
    <w:p w14:paraId="63642457" w14:textId="77777777" w:rsidR="00CC0962" w:rsidRDefault="00CC0962">
      <w:pPr>
        <w:spacing w:after="160" w:line="259" w:lineRule="auto"/>
        <w:rPr>
          <w:rFonts w:ascii="Calibri" w:hAnsi="Calibri"/>
          <w:b/>
          <w:u w:val="single"/>
        </w:rPr>
      </w:pPr>
      <w:r>
        <w:rPr>
          <w:rFonts w:ascii="Calibri" w:hAnsi="Calibri"/>
          <w:b/>
          <w:u w:val="single"/>
        </w:rPr>
        <w:br w:type="page"/>
      </w:r>
    </w:p>
    <w:p w14:paraId="4658F7F7" w14:textId="0FF58883" w:rsidR="00E5234A" w:rsidRPr="00E5234A" w:rsidRDefault="00E5234A" w:rsidP="00E5234A">
      <w:pPr>
        <w:rPr>
          <w:rFonts w:ascii="Calibri" w:hAnsi="Calibri"/>
          <w:b/>
          <w:u w:val="single"/>
        </w:rPr>
      </w:pPr>
      <w:r w:rsidRPr="00E5234A">
        <w:rPr>
          <w:rFonts w:ascii="Calibri" w:hAnsi="Calibri"/>
          <w:b/>
          <w:bCs/>
          <w:u w:val="single"/>
        </w:rPr>
        <w:lastRenderedPageBreak/>
        <w:t>EMF Image of Company Structure</w:t>
      </w:r>
      <w:r w:rsidRPr="00E5234A">
        <w:rPr>
          <w:rFonts w:ascii="Calibri" w:hAnsi="Calibri"/>
          <w:b/>
          <w:u w:val="single"/>
        </w:rPr>
        <w:t> </w:t>
      </w:r>
    </w:p>
    <w:p w14:paraId="74BF4663" w14:textId="77777777" w:rsidR="00E5234A" w:rsidRDefault="00E5234A" w:rsidP="00C11F99">
      <w:pPr>
        <w:rPr>
          <w:rFonts w:ascii="Calibri" w:hAnsi="Calibri"/>
          <w:b/>
          <w:u w:val="single"/>
        </w:rPr>
      </w:pPr>
    </w:p>
    <w:p w14:paraId="643D6D7A" w14:textId="18217628" w:rsidR="00E5234A" w:rsidRDefault="00E5234A" w:rsidP="00C11F99">
      <w:pPr>
        <w:rPr>
          <w:rFonts w:ascii="Calibri" w:hAnsi="Calibri"/>
          <w:b/>
          <w:u w:val="single"/>
        </w:rPr>
      </w:pPr>
      <w:r>
        <w:rPr>
          <w:noProof/>
        </w:rPr>
        <w:drawing>
          <wp:inline distT="0" distB="0" distL="0" distR="0" wp14:anchorId="76FCEBAA" wp14:editId="349550DB">
            <wp:extent cx="5943600" cy="1562100"/>
            <wp:effectExtent l="0" t="0" r="0" b="0"/>
            <wp:docPr id="777992727"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2727" name="Picture 4" descr="A screen 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0921D9D" w14:textId="77777777" w:rsidR="00E5234A" w:rsidRDefault="00E5234A" w:rsidP="00C11F99">
      <w:pPr>
        <w:rPr>
          <w:rFonts w:ascii="Calibri" w:hAnsi="Calibri"/>
          <w:b/>
          <w:u w:val="single"/>
        </w:rPr>
      </w:pPr>
    </w:p>
    <w:p w14:paraId="7627B7D2" w14:textId="77777777" w:rsidR="00E5234A" w:rsidRDefault="00E5234A" w:rsidP="00C11F99">
      <w:pPr>
        <w:rPr>
          <w:rFonts w:ascii="Calibri" w:hAnsi="Calibri"/>
          <w:b/>
          <w:u w:val="single"/>
        </w:rPr>
      </w:pPr>
    </w:p>
    <w:p w14:paraId="32A36E7E" w14:textId="77777777" w:rsidR="00E5234A" w:rsidRDefault="00E5234A" w:rsidP="00C11F99">
      <w:pPr>
        <w:rPr>
          <w:rFonts w:ascii="Calibri" w:hAnsi="Calibri"/>
          <w:b/>
          <w:u w:val="single"/>
        </w:rPr>
      </w:pPr>
    </w:p>
    <w:p w14:paraId="74B4006B" w14:textId="6CC3E7E0"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fictitious company</w:t>
      </w:r>
      <w:r>
        <w:t xml:space="preserve"> on which the </w:t>
      </w:r>
      <w:r w:rsidRPr="000A543A">
        <w:rPr>
          <w:u w:val="dashDotHeavy"/>
        </w:rPr>
        <w:t>AdventureWorks</w:t>
      </w:r>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is located in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AdventureWorks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94C462" w14:textId="77777777" w:rsidR="00C26474" w:rsidRDefault="00C26474" w:rsidP="008139AA">
      <w:r>
        <w:separator/>
      </w:r>
    </w:p>
  </w:endnote>
  <w:endnote w:type="continuationSeparator" w:id="0">
    <w:p w14:paraId="6ED648B0" w14:textId="77777777" w:rsidR="00C26474" w:rsidRDefault="00C26474"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F8004A8-2C3A-4879-848B-D2D76A28E0FC}"/>
    <w:embedBold r:id="rId2" w:fontKey="{0E4472DB-6B97-4986-A215-992EDD0B1849}"/>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3" w:fontKey="{E2D3799A-F842-41B2-927F-AECA81F3B1D0}"/>
  </w:font>
  <w:font w:name="DengXian Light">
    <w:altName w:val="等线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3E13C3BC-A8C7-44DB-A656-E330FCD0C8D7}"/>
  </w:font>
  <w:font w:name="Cambria Math">
    <w:panose1 w:val="02040503050406030204"/>
    <w:charset w:val="00"/>
    <w:family w:val="roman"/>
    <w:pitch w:val="variable"/>
    <w:sig w:usb0="E00006FF" w:usb1="420024FF" w:usb2="02000000" w:usb3="00000000" w:csb0="0000019F" w:csb1="00000000"/>
    <w:embedRegular r:id="rId5" w:fontKey="{300C0E93-BA72-4B84-8F78-E10A65392259}"/>
    <w:embedItalic r:id="rId6" w:fontKey="{22043E65-4142-4EBA-8460-A50B3C73E844}"/>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FF40EE" w14:textId="77777777" w:rsidR="00C26474" w:rsidRDefault="00C26474" w:rsidP="008139AA">
      <w:r>
        <w:separator/>
      </w:r>
    </w:p>
  </w:footnote>
  <w:footnote w:type="continuationSeparator" w:id="0">
    <w:p w14:paraId="5D0E3145" w14:textId="77777777" w:rsidR="00C26474" w:rsidRDefault="00C26474"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7716778">
    <w:abstractNumId w:val="0"/>
  </w:num>
  <w:num w:numId="2" w16cid:durableId="225607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malatha Chiranjeevulu">
    <w15:presenceInfo w15:providerId="AD" w15:userId="S::hemalatha.chiranjeevulu@syncfusion.com::368a81d9-f7ef-4b36-9b60-a82521a1bf2c"/>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9"/>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96F79"/>
    <w:rsid w:val="000A543A"/>
    <w:rsid w:val="0015312D"/>
    <w:rsid w:val="0015734A"/>
    <w:rsid w:val="00177E87"/>
    <w:rsid w:val="001A4FE4"/>
    <w:rsid w:val="0021330C"/>
    <w:rsid w:val="00252D3F"/>
    <w:rsid w:val="00256A98"/>
    <w:rsid w:val="002F21F1"/>
    <w:rsid w:val="003770AF"/>
    <w:rsid w:val="00393AA2"/>
    <w:rsid w:val="003B4887"/>
    <w:rsid w:val="003F7174"/>
    <w:rsid w:val="00404CDA"/>
    <w:rsid w:val="004B244C"/>
    <w:rsid w:val="004B4CD7"/>
    <w:rsid w:val="00525AD4"/>
    <w:rsid w:val="005B35BF"/>
    <w:rsid w:val="00604893"/>
    <w:rsid w:val="00642E0E"/>
    <w:rsid w:val="00655490"/>
    <w:rsid w:val="00667E1D"/>
    <w:rsid w:val="006B52F0"/>
    <w:rsid w:val="00796D05"/>
    <w:rsid w:val="007B2972"/>
    <w:rsid w:val="007D3AF8"/>
    <w:rsid w:val="008139AA"/>
    <w:rsid w:val="008973AF"/>
    <w:rsid w:val="0091671A"/>
    <w:rsid w:val="00922E85"/>
    <w:rsid w:val="00985F31"/>
    <w:rsid w:val="00A001C0"/>
    <w:rsid w:val="00A33500"/>
    <w:rsid w:val="00A3705A"/>
    <w:rsid w:val="00A52425"/>
    <w:rsid w:val="00A63E50"/>
    <w:rsid w:val="00A84F0D"/>
    <w:rsid w:val="00AE611F"/>
    <w:rsid w:val="00AF18AE"/>
    <w:rsid w:val="00B25867"/>
    <w:rsid w:val="00B5240D"/>
    <w:rsid w:val="00C00E65"/>
    <w:rsid w:val="00C11F99"/>
    <w:rsid w:val="00C26474"/>
    <w:rsid w:val="00C77CE5"/>
    <w:rsid w:val="00CC0962"/>
    <w:rsid w:val="00CE3FF8"/>
    <w:rsid w:val="00CF2A44"/>
    <w:rsid w:val="00D26968"/>
    <w:rsid w:val="00D43187"/>
    <w:rsid w:val="00D60DEC"/>
    <w:rsid w:val="00D778D1"/>
    <w:rsid w:val="00D84028"/>
    <w:rsid w:val="00DC44C8"/>
    <w:rsid w:val="00DD0316"/>
    <w:rsid w:val="00DD1C46"/>
    <w:rsid w:val="00DD6D29"/>
    <w:rsid w:val="00E057AD"/>
    <w:rsid w:val="00E12EE0"/>
    <w:rsid w:val="00E329F0"/>
    <w:rsid w:val="00E5234A"/>
    <w:rsid w:val="00F618D7"/>
    <w:rsid w:val="00F87A61"/>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21330C"/>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C09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003268">
      <w:bodyDiv w:val="1"/>
      <w:marLeft w:val="0"/>
      <w:marRight w:val="0"/>
      <w:marTop w:val="0"/>
      <w:marBottom w:val="0"/>
      <w:divBdr>
        <w:top w:val="none" w:sz="0" w:space="0" w:color="auto"/>
        <w:left w:val="none" w:sz="0" w:space="0" w:color="auto"/>
        <w:bottom w:val="none" w:sz="0" w:space="0" w:color="auto"/>
        <w:right w:val="none" w:sz="0" w:space="0" w:color="auto"/>
      </w:divBdr>
      <w:divsChild>
        <w:div w:id="1144351350">
          <w:marLeft w:val="0"/>
          <w:marRight w:val="0"/>
          <w:marTop w:val="0"/>
          <w:marBottom w:val="0"/>
          <w:divBdr>
            <w:top w:val="none" w:sz="0" w:space="0" w:color="auto"/>
            <w:left w:val="none" w:sz="0" w:space="0" w:color="auto"/>
            <w:bottom w:val="none" w:sz="0" w:space="0" w:color="auto"/>
            <w:right w:val="none" w:sz="0" w:space="0" w:color="auto"/>
          </w:divBdr>
        </w:div>
        <w:div w:id="1315794752">
          <w:marLeft w:val="0"/>
          <w:marRight w:val="0"/>
          <w:marTop w:val="0"/>
          <w:marBottom w:val="0"/>
          <w:divBdr>
            <w:top w:val="none" w:sz="0" w:space="0" w:color="auto"/>
            <w:left w:val="none" w:sz="0" w:space="0" w:color="auto"/>
            <w:bottom w:val="none" w:sz="0" w:space="0" w:color="auto"/>
            <w:right w:val="none" w:sz="0" w:space="0" w:color="auto"/>
          </w:divBdr>
        </w:div>
        <w:div w:id="618025474">
          <w:marLeft w:val="0"/>
          <w:marRight w:val="0"/>
          <w:marTop w:val="0"/>
          <w:marBottom w:val="0"/>
          <w:divBdr>
            <w:top w:val="none" w:sz="0" w:space="0" w:color="auto"/>
            <w:left w:val="none" w:sz="0" w:space="0" w:color="auto"/>
            <w:bottom w:val="none" w:sz="0" w:space="0" w:color="auto"/>
            <w:right w:val="none" w:sz="0" w:space="0" w:color="auto"/>
          </w:divBdr>
        </w:div>
        <w:div w:id="676270055">
          <w:marLeft w:val="0"/>
          <w:marRight w:val="0"/>
          <w:marTop w:val="0"/>
          <w:marBottom w:val="0"/>
          <w:divBdr>
            <w:top w:val="none" w:sz="0" w:space="0" w:color="auto"/>
            <w:left w:val="none" w:sz="0" w:space="0" w:color="auto"/>
            <w:bottom w:val="none" w:sz="0" w:space="0" w:color="auto"/>
            <w:right w:val="none" w:sz="0" w:space="0" w:color="auto"/>
          </w:divBdr>
        </w:div>
        <w:div w:id="772288536">
          <w:marLeft w:val="0"/>
          <w:marRight w:val="0"/>
          <w:marTop w:val="0"/>
          <w:marBottom w:val="0"/>
          <w:divBdr>
            <w:top w:val="none" w:sz="0" w:space="0" w:color="auto"/>
            <w:left w:val="none" w:sz="0" w:space="0" w:color="auto"/>
            <w:bottom w:val="none" w:sz="0" w:space="0" w:color="auto"/>
            <w:right w:val="none" w:sz="0" w:space="0" w:color="auto"/>
          </w:divBdr>
        </w:div>
      </w:divsChild>
    </w:div>
    <w:div w:id="514344848">
      <w:bodyDiv w:val="1"/>
      <w:marLeft w:val="0"/>
      <w:marRight w:val="0"/>
      <w:marTop w:val="0"/>
      <w:marBottom w:val="0"/>
      <w:divBdr>
        <w:top w:val="none" w:sz="0" w:space="0" w:color="auto"/>
        <w:left w:val="none" w:sz="0" w:space="0" w:color="auto"/>
        <w:bottom w:val="none" w:sz="0" w:space="0" w:color="auto"/>
        <w:right w:val="none" w:sz="0" w:space="0" w:color="auto"/>
      </w:divBdr>
      <w:divsChild>
        <w:div w:id="1315332784">
          <w:marLeft w:val="0"/>
          <w:marRight w:val="0"/>
          <w:marTop w:val="0"/>
          <w:marBottom w:val="0"/>
          <w:divBdr>
            <w:top w:val="none" w:sz="0" w:space="0" w:color="auto"/>
            <w:left w:val="none" w:sz="0" w:space="0" w:color="auto"/>
            <w:bottom w:val="none" w:sz="0" w:space="0" w:color="auto"/>
            <w:right w:val="none" w:sz="0" w:space="0" w:color="auto"/>
          </w:divBdr>
        </w:div>
        <w:div w:id="332294049">
          <w:marLeft w:val="0"/>
          <w:marRight w:val="0"/>
          <w:marTop w:val="0"/>
          <w:marBottom w:val="0"/>
          <w:divBdr>
            <w:top w:val="none" w:sz="0" w:space="0" w:color="auto"/>
            <w:left w:val="none" w:sz="0" w:space="0" w:color="auto"/>
            <w:bottom w:val="none" w:sz="0" w:space="0" w:color="auto"/>
            <w:right w:val="none" w:sz="0" w:space="0" w:color="auto"/>
          </w:divBdr>
        </w:div>
        <w:div w:id="830677909">
          <w:marLeft w:val="0"/>
          <w:marRight w:val="0"/>
          <w:marTop w:val="0"/>
          <w:marBottom w:val="0"/>
          <w:divBdr>
            <w:top w:val="none" w:sz="0" w:space="0" w:color="auto"/>
            <w:left w:val="none" w:sz="0" w:space="0" w:color="auto"/>
            <w:bottom w:val="none" w:sz="0" w:space="0" w:color="auto"/>
            <w:right w:val="none" w:sz="0" w:space="0" w:color="auto"/>
          </w:divBdr>
        </w:div>
        <w:div w:id="560022175">
          <w:marLeft w:val="0"/>
          <w:marRight w:val="0"/>
          <w:marTop w:val="0"/>
          <w:marBottom w:val="0"/>
          <w:divBdr>
            <w:top w:val="none" w:sz="0" w:space="0" w:color="auto"/>
            <w:left w:val="none" w:sz="0" w:space="0" w:color="auto"/>
            <w:bottom w:val="none" w:sz="0" w:space="0" w:color="auto"/>
            <w:right w:val="none" w:sz="0" w:space="0" w:color="auto"/>
          </w:divBdr>
        </w:div>
        <w:div w:id="1669284559">
          <w:marLeft w:val="0"/>
          <w:marRight w:val="0"/>
          <w:marTop w:val="0"/>
          <w:marBottom w:val="0"/>
          <w:divBdr>
            <w:top w:val="none" w:sz="0" w:space="0" w:color="auto"/>
            <w:left w:val="none" w:sz="0" w:space="0" w:color="auto"/>
            <w:bottom w:val="none" w:sz="0" w:space="0" w:color="auto"/>
            <w:right w:val="none" w:sz="0" w:space="0" w:color="auto"/>
          </w:divBdr>
        </w:div>
      </w:divsChild>
    </w:div>
    <w:div w:id="114762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diagramLayout" Target="diagrams/layout1.xm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2.gif"/><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diagramColors" Target="diagrams/colors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gif"/><Relationship Id="rId22"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1A4FE4"/>
    <w:rsid w:val="0025423C"/>
    <w:rsid w:val="002F21F1"/>
    <w:rsid w:val="003A69DA"/>
    <w:rsid w:val="003B4887"/>
    <w:rsid w:val="003E090D"/>
    <w:rsid w:val="00406136"/>
    <w:rsid w:val="00436F60"/>
    <w:rsid w:val="00507984"/>
    <w:rsid w:val="00560EDF"/>
    <w:rsid w:val="00604893"/>
    <w:rsid w:val="008B52D1"/>
    <w:rsid w:val="008E1E52"/>
    <w:rsid w:val="00AC3655"/>
    <w:rsid w:val="00B431D5"/>
    <w:rsid w:val="00BA6E4F"/>
    <w:rsid w:val="00D106D4"/>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039647-64CC-47BA-97DD-50B7B0AF38BE}">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0F64FE60-75DB-4E23-89AF-DE1468CD1D77}">
  <ds:schemaRefs>
    <ds:schemaRef ds:uri="http://schemas.microsoft.com/sharepoint/v3/contenttype/forms"/>
  </ds:schemaRefs>
</ds:datastoreItem>
</file>

<file path=customXml/itemProps3.xml><?xml version="1.0" encoding="utf-8"?>
<ds:datastoreItem xmlns:ds="http://schemas.openxmlformats.org/officeDocument/2006/customXml" ds:itemID="{9A32BECB-9C71-4BB4-925A-C8EAE5C35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Pages>
  <Words>522</Words>
  <Characters>2982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21</cp:revision>
  <dcterms:created xsi:type="dcterms:W3CDTF">2020-06-22T08:21:00Z</dcterms:created>
  <dcterms:modified xsi:type="dcterms:W3CDTF">2025-03-05T13:08:00Z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ies>
</file>