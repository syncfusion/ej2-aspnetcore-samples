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Adventure Works Cycles, the fictitious company on which the AdventureWorks sample databases are based, is a large, multinational manufacturing company. The company manufactures and sells metal and composite bicycles to North</w:t>
      </w:r>
      <w:del w:id="0" w:author="Ramaraj Marimuthu" w:date="2020-12-02T13:05:00Z">
        <w:r w:rsidDel="00A52425">
          <w:delText xml:space="preserve"> American</w:delText>
        </w:r>
      </w:del>
      <w:r>
        <w:t>,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71234322" w:rsidR="00667E1D" w:rsidRDefault="00667E1D" w:rsidP="00667E1D">
      <w:pPr>
        <w:ind w:firstLine="720"/>
        <w:jc w:val="both"/>
      </w:pPr>
      <w:r>
        <w:t xml:space="preserve">In </w:t>
      </w:r>
      <w:r w:rsidRPr="00A84F0D">
        <w:rPr>
          <w:b/>
          <w:bCs/>
          <w:rPrChange w:id="1" w:author="Ramaraj Marimuthu" w:date="2020-12-02T13:05:00Z">
            <w:rPr/>
          </w:rPrChange>
        </w:rPr>
        <w:t>2000</w:t>
      </w:r>
      <w:r>
        <w:t>,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ins w:id="2" w:author="Ramaraj Marimuthu" w:date="2020-12-02T13:05:00Z">
        <w:r w:rsidR="00177E87">
          <w:t xml:space="preserve"> details</w:t>
        </w:r>
      </w:ins>
      <w:bookmarkStart w:id="3" w:name="_GoBack"/>
      <w:bookmarkEnd w:id="3"/>
      <w:r>
        <w:t>.</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74FE2EE4" w14:textId="5659E347" w:rsidR="00C77CE5" w:rsidRDefault="00C77CE5" w:rsidP="00C77CE5">
      <w:pPr>
        <w:spacing w:after="120"/>
        <w:rPr>
          <w:rFonts w:ascii="Calibri" w:hAnsi="Calibri"/>
          <w:color w:val="333333"/>
          <w:sz w:val="20"/>
          <w:szCs w:val="20"/>
          <w:lang w:eastAsia="fr-FR"/>
        </w:rPr>
      </w:pPr>
    </w:p>
    <w:p w14:paraId="5170FDC6" w14:textId="76C46CBE" w:rsidR="00C77CE5" w:rsidRDefault="00C77CE5" w:rsidP="00C77CE5">
      <w:pPr>
        <w:spacing w:after="120"/>
        <w:rPr>
          <w:rFonts w:ascii="Calibri" w:hAnsi="Calibri"/>
          <w:color w:val="333333"/>
          <w:sz w:val="20"/>
          <w:szCs w:val="20"/>
          <w:lang w:eastAsia="fr-FR"/>
        </w:rPr>
      </w:pPr>
    </w:p>
    <w:p w14:paraId="688CB0BA" w14:textId="7864CB93" w:rsidR="00C77CE5" w:rsidRDefault="00C77CE5" w:rsidP="00C77CE5">
      <w:pPr>
        <w:spacing w:after="120"/>
        <w:rPr>
          <w:rFonts w:ascii="Calibri" w:hAnsi="Calibri"/>
          <w:color w:val="333333"/>
          <w:sz w:val="20"/>
          <w:szCs w:val="20"/>
          <w:lang w:eastAsia="fr-FR"/>
        </w:rPr>
      </w:pPr>
    </w:p>
    <w:p w14:paraId="4DE2B7D8" w14:textId="0DB3B39C" w:rsidR="00C77CE5" w:rsidRDefault="00C77CE5" w:rsidP="00C77CE5">
      <w:pPr>
        <w:spacing w:after="120"/>
        <w:rPr>
          <w:rFonts w:ascii="Calibri" w:hAnsi="Calibri"/>
          <w:color w:val="333333"/>
          <w:sz w:val="20"/>
          <w:szCs w:val="20"/>
          <w:lang w:eastAsia="fr-FR"/>
        </w:rPr>
      </w:pPr>
    </w:p>
    <w:p w14:paraId="41FE2EDB" w14:textId="4F585077" w:rsidR="00C77CE5" w:rsidRDefault="00C77CE5" w:rsidP="00C77CE5">
      <w:pPr>
        <w:spacing w:after="120"/>
        <w:rPr>
          <w:rFonts w:ascii="Calibri" w:hAnsi="Calibri"/>
          <w:color w:val="333333"/>
          <w:sz w:val="20"/>
          <w:szCs w:val="20"/>
          <w:lang w:eastAsia="fr-FR"/>
        </w:rPr>
      </w:pPr>
    </w:p>
    <w:p w14:paraId="0A13B4F5" w14:textId="3111D8AC" w:rsidR="00C77CE5" w:rsidRDefault="00C77CE5" w:rsidP="00C77CE5">
      <w:pPr>
        <w:spacing w:after="120"/>
        <w:rPr>
          <w:rFonts w:ascii="Calibri" w:hAnsi="Calibri"/>
          <w:color w:val="333333"/>
          <w:sz w:val="20"/>
          <w:szCs w:val="20"/>
          <w:lang w:eastAsia="fr-FR"/>
        </w:rPr>
      </w:pPr>
    </w:p>
    <w:p w14:paraId="14B204C5" w14:textId="0C6DBB95" w:rsidR="00C77CE5" w:rsidRDefault="00C77CE5" w:rsidP="00C77CE5">
      <w:pPr>
        <w:spacing w:after="120"/>
        <w:rPr>
          <w:rFonts w:ascii="Calibri" w:hAnsi="Calibri"/>
          <w:color w:val="333333"/>
          <w:sz w:val="20"/>
          <w:szCs w:val="20"/>
          <w:lang w:eastAsia="fr-FR"/>
        </w:rPr>
      </w:pPr>
    </w:p>
    <w:p w14:paraId="68C1F794" w14:textId="7443C84C" w:rsidR="00C77CE5" w:rsidRDefault="00C77CE5" w:rsidP="00C77CE5">
      <w:pPr>
        <w:spacing w:after="120"/>
        <w:rPr>
          <w:rFonts w:ascii="Calibri" w:hAnsi="Calibri"/>
          <w:color w:val="333333"/>
          <w:sz w:val="20"/>
          <w:szCs w:val="20"/>
          <w:lang w:eastAsia="fr-FR"/>
        </w:rPr>
      </w:pPr>
    </w:p>
    <w:p w14:paraId="6767FC26" w14:textId="1B41376A" w:rsidR="00C77CE5" w:rsidRDefault="00C77CE5" w:rsidP="00C77CE5">
      <w:pPr>
        <w:spacing w:after="120"/>
        <w:rPr>
          <w:rFonts w:ascii="Calibri" w:hAnsi="Calibri"/>
          <w:color w:val="333333"/>
          <w:sz w:val="20"/>
          <w:szCs w:val="20"/>
          <w:lang w:eastAsia="fr-FR"/>
        </w:rPr>
      </w:pPr>
    </w:p>
    <w:p w14:paraId="2FF7AFC8" w14:textId="4C1F5011" w:rsidR="00C77CE5" w:rsidRDefault="00C77CE5" w:rsidP="00C77CE5">
      <w:pPr>
        <w:spacing w:after="120"/>
        <w:rPr>
          <w:rFonts w:ascii="Calibri" w:hAnsi="Calibri"/>
          <w:color w:val="333333"/>
          <w:sz w:val="20"/>
          <w:szCs w:val="20"/>
          <w:lang w:eastAsia="fr-FR"/>
        </w:rPr>
      </w:pPr>
    </w:p>
    <w:p w14:paraId="684F6FCB" w14:textId="4A80B3DC" w:rsidR="00C77CE5" w:rsidRDefault="00C77CE5" w:rsidP="00C77CE5">
      <w:pPr>
        <w:spacing w:after="120"/>
        <w:rPr>
          <w:rFonts w:ascii="Calibri" w:hAnsi="Calibri"/>
          <w:color w:val="333333"/>
          <w:sz w:val="20"/>
          <w:szCs w:val="20"/>
          <w:lang w:eastAsia="fr-FR"/>
        </w:rPr>
      </w:pPr>
    </w:p>
    <w:p w14:paraId="4680D517" w14:textId="577BA8D9" w:rsidR="00C77CE5" w:rsidRDefault="00C77CE5" w:rsidP="00C77CE5">
      <w:pPr>
        <w:spacing w:after="120"/>
        <w:rPr>
          <w:rFonts w:ascii="Calibri" w:hAnsi="Calibri"/>
          <w:color w:val="333333"/>
          <w:sz w:val="20"/>
          <w:szCs w:val="20"/>
          <w:lang w:eastAsia="fr-FR"/>
        </w:rPr>
      </w:pPr>
    </w:p>
    <w:p w14:paraId="3E097056" w14:textId="0B27757A"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EndPr/>
      <w:sdtContent>
        <w:sdt>
          <w:sdtPr>
            <w:rPr>
              <w:rtl/>
            </w:rPr>
            <w:id w:val="-30113943"/>
            <w:placeholder>
              <w:docPart w:val="68981AE098EC404D8FA88428092F8694"/>
            </w:placeholder>
          </w:sdtPr>
          <w:sdtEnd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7D3AF8"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r w:rsidRPr="000A543A">
        <w:rPr>
          <w:u w:val="dotted"/>
        </w:rPr>
        <w:t>Adventure Works Cycles</w:t>
      </w:r>
      <w:r>
        <w:t xml:space="preserve">, the fictitious company on which the </w:t>
      </w:r>
      <w:r w:rsidRPr="000A543A">
        <w:rPr>
          <w:u w:val="dash"/>
        </w:rPr>
        <w:t>AdventureWorks sample</w:t>
      </w:r>
      <w:r>
        <w:t xml:space="preserve"> </w:t>
      </w:r>
      <w:r w:rsidRPr="000A543A">
        <w:rPr>
          <w:u w:val="dotDash"/>
        </w:rPr>
        <w:t>databases are based</w:t>
      </w:r>
      <w:r>
        <w:t xml:space="preserve">, is a large, </w:t>
      </w:r>
      <w:r w:rsidRPr="000A543A">
        <w:rPr>
          <w:u w:val="dotDotDash"/>
        </w:rPr>
        <w:t>multinational manufacturing company</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AdventureWorks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0AF854" w14:textId="77777777" w:rsidR="007D3AF8" w:rsidRDefault="007D3AF8" w:rsidP="008139AA">
      <w:r>
        <w:separator/>
      </w:r>
    </w:p>
  </w:endnote>
  <w:endnote w:type="continuationSeparator" w:id="0">
    <w:p w14:paraId="6A9F56ED" w14:textId="77777777" w:rsidR="007D3AF8" w:rsidRDefault="007D3AF8"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embedRegular r:id="rId1" w:fontKey="{533DBA79-DB6E-4B6D-B09A-70944715D915}"/>
    <w:embedBold r:id="rId2" w:fontKey="{56834416-1ACB-4EB3-861A-3E6002625F0C}"/>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embedRegular r:id="rId3" w:fontKey="{6788361B-1F4D-4D71-AD7F-14D4E573CA5A}"/>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EBEC4348-E287-4128-99E7-2CCAD8A8FDAC}"/>
  </w:font>
  <w:font w:name="Cambria Math">
    <w:panose1 w:val="02040503050406030204"/>
    <w:charset w:val="00"/>
    <w:family w:val="roman"/>
    <w:pitch w:val="variable"/>
    <w:sig w:usb0="E00006FF" w:usb1="420024FF" w:usb2="02000000" w:usb3="00000000" w:csb0="0000019F" w:csb1="00000000"/>
    <w:embedRegular r:id="rId5" w:fontKey="{EDFD820C-AB9E-4B0C-B83D-BED4124A3401}"/>
    <w:embedItalic r:id="rId6" w:fontKey="{50F3D4F4-62BB-4E14-8D5C-498B6CDF37D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FEAFA2" w14:textId="77777777" w:rsidR="007D3AF8" w:rsidRDefault="007D3AF8" w:rsidP="008139AA">
      <w:r>
        <w:separator/>
      </w:r>
    </w:p>
  </w:footnote>
  <w:footnote w:type="continuationSeparator" w:id="0">
    <w:p w14:paraId="4D74291E" w14:textId="77777777" w:rsidR="007D3AF8" w:rsidRDefault="007D3AF8"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B4CD7"/>
    <w:rsid w:val="00525AD4"/>
    <w:rsid w:val="005B35BF"/>
    <w:rsid w:val="00655490"/>
    <w:rsid w:val="00667E1D"/>
    <w:rsid w:val="006B52F0"/>
    <w:rsid w:val="007D3AF8"/>
    <w:rsid w:val="008139AA"/>
    <w:rsid w:val="008973AF"/>
    <w:rsid w:val="00985F31"/>
    <w:rsid w:val="00A3705A"/>
    <w:rsid w:val="00A52425"/>
    <w:rsid w:val="00A63E50"/>
    <w:rsid w:val="00A84F0D"/>
    <w:rsid w:val="00AE611F"/>
    <w:rsid w:val="00B25867"/>
    <w:rsid w:val="00C00E65"/>
    <w:rsid w:val="00C11F99"/>
    <w:rsid w:val="00C77CE5"/>
    <w:rsid w:val="00CE3FF8"/>
    <w:rsid w:val="00CF2A44"/>
    <w:rsid w:val="00D26968"/>
    <w:rsid w:val="00D43187"/>
    <w:rsid w:val="00D60DEC"/>
    <w:rsid w:val="00D778D1"/>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glossaryDocument" Target="glossary/document.xml"/><Relationship Id="rId5" Type="http://schemas.openxmlformats.org/officeDocument/2006/relationships/footnotes" Target="footnotes.xml"/><Relationship Id="rId10" Type="http://schemas.microsoft.com/office/2011/relationships/people" Target="people.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25423C"/>
    <w:rsid w:val="003E090D"/>
    <w:rsid w:val="00406136"/>
    <w:rsid w:val="00560EDF"/>
    <w:rsid w:val="008E1E52"/>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3</Pages>
  <Words>381</Words>
  <Characters>2177</Characters>
  <Application>Microsoft Office Word</Application>
  <DocSecurity>0</DocSecurity>
  <Lines>18</Lines>
  <Paragraphs>5</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Adventure Works Cycles</vt:lpstr>
      <vt:lpstr>        </vt:lpstr>
      <vt:lpstr>        Mathematical Equation:</vt:lpstr>
      <vt:lpstr>Product Overview</vt:lpstr>
    </vt:vector>
  </TitlesOfParts>
  <Company/>
  <LinksUpToDate>false</LinksUpToDate>
  <CharactersWithSpaces>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Ramaraj Marimuthu</cp:lastModifiedBy>
  <cp:revision>8</cp:revision>
  <dcterms:created xsi:type="dcterms:W3CDTF">2020-06-22T08:21:00Z</dcterms:created>
  <dcterms:modified xsi:type="dcterms:W3CDTF">2020-12-02T07:35:00Z</dcterms:modified>
</cp:coreProperties>
</file>