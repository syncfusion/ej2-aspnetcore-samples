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w:t>
      </w:r>
      <w:del w:id="0"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71234322" w:rsidR="00667E1D" w:rsidRDefault="00667E1D" w:rsidP="00667E1D">
      <w:pPr>
        <w:ind w:firstLine="720"/>
        <w:jc w:val="both"/>
      </w:pPr>
      <w:r>
        <w:t xml:space="preserve">In </w:t>
      </w:r>
      <w:r w:rsidRPr="00A84F0D">
        <w:rPr>
          <w:b/>
          <w:bCs/>
          <w:rPrChange w:id="1"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2" w:author="Ramaraj Marimuthu" w:date="2020-12-02T13:05:00Z">
        <w:r w:rsidR="00177E87">
          <w:t xml:space="preserve"> details</w:t>
        </w:r>
      </w:ins>
      <w:r>
        <w:t>.</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sidRPr="004701B6">
        <w:rPr>
          <w:rFonts w:ascii="Calibri" w:hAnsi="Calibri"/>
          <w:sz w:val="20"/>
          <w:szCs w:val="20"/>
          <w:u w:val="words"/>
          <w:lang w:val="it-IT"/>
        </w:rPr>
        <w:t xml:space="preserve">The Northwind sample database (Northwind.mdb) is included with all versions of Access. It provides data you can </w:t>
      </w:r>
      <w:r w:rsidRPr="004701B6">
        <w:rPr>
          <w:rFonts w:ascii="Calibri" w:hAnsi="Calibri"/>
          <w:sz w:val="20"/>
          <w:szCs w:val="20"/>
          <w:u w:val="dashedHeavy"/>
          <w:lang w:val="it-IT"/>
        </w:rPr>
        <w:t>experiment with and database objects that demonstrate features you might want to implement in your own</w:t>
      </w:r>
      <w:r>
        <w:rPr>
          <w:rFonts w:ascii="Calibri" w:hAnsi="Calibri"/>
          <w:sz w:val="20"/>
          <w:szCs w:val="20"/>
          <w:lang w:val="it-IT"/>
        </w:rPr>
        <w:t xml:space="preserve"> </w:t>
      </w:r>
      <w:r w:rsidRPr="004701B6">
        <w:rPr>
          <w:rFonts w:ascii="Calibri" w:hAnsi="Calibri"/>
          <w:sz w:val="20"/>
          <w:szCs w:val="20"/>
          <w:u w:val="dashLong"/>
          <w:lang w:val="it-IT"/>
        </w:rPr>
        <w:t>databases. Using Northwind, you can become familiar with how a relational database is structured and how the</w:t>
      </w:r>
      <w:r>
        <w:rPr>
          <w:rFonts w:ascii="Calibri" w:hAnsi="Calibri"/>
          <w:sz w:val="20"/>
          <w:szCs w:val="20"/>
          <w:lang w:val="it-IT"/>
        </w:rPr>
        <w:t xml:space="preserve"> </w:t>
      </w:r>
      <w:r w:rsidRPr="004701B6">
        <w:rPr>
          <w:rFonts w:ascii="Calibri" w:hAnsi="Calibri"/>
          <w:sz w:val="20"/>
          <w:szCs w:val="20"/>
          <w:u w:val="dashLongHeavy"/>
          <w:lang w:val="it-IT"/>
        </w:rPr>
        <w:t>database objects work together to help you enter, store, manipulate, and print your data.</w:t>
      </w:r>
      <w:r w:rsidRPr="004701B6">
        <w:rPr>
          <w:rFonts w:ascii="Calibri" w:hAnsi="Calibri"/>
          <w:sz w:val="20"/>
          <w:szCs w:val="20"/>
          <w:u w:val="dashLongHeavy"/>
        </w:rPr>
        <w:t>.</w:t>
      </w:r>
    </w:p>
    <w:p w14:paraId="663828A7" w14:textId="0AC2A980" w:rsidR="00667E1D" w:rsidRDefault="00667E1D" w:rsidP="00C11F99">
      <w:pPr>
        <w:rPr>
          <w:rFonts w:ascii="Calibri" w:hAnsi="Calibri"/>
          <w:b/>
          <w:sz w:val="20"/>
          <w:szCs w:val="20"/>
        </w:rPr>
      </w:pPr>
    </w:p>
    <w:p w14:paraId="137C83EF" w14:textId="77777777" w:rsidR="00667E1D" w:rsidRPr="004701B6" w:rsidRDefault="00667E1D" w:rsidP="00C11F99">
      <w:pPr>
        <w:spacing w:after="120"/>
        <w:rPr>
          <w:rFonts w:ascii="Calibri" w:hAnsi="Calibri"/>
          <w:b/>
          <w:sz w:val="20"/>
          <w:szCs w:val="20"/>
          <w:u w:val="dashDotHeavy"/>
        </w:rPr>
      </w:pPr>
      <w:r w:rsidRPr="004701B6">
        <w:rPr>
          <w:rFonts w:ascii="Calibri" w:hAnsi="Calibri"/>
          <w:color w:val="333333"/>
          <w:sz w:val="20"/>
          <w:szCs w:val="20"/>
          <w:u w:val="dashDotHeavy"/>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B17A68" w:rsidP="00C77CE5">
              <w:pPr>
                <w:keepNext/>
                <w:bidi/>
                <w:jc w:val="right"/>
              </w:pPr>
            </w:p>
          </w:sdtContent>
        </w:sdt>
      </w:sdtContent>
    </w:sdt>
    <w:p w14:paraId="3A836B56" w14:textId="77777777" w:rsidR="004D2936" w:rsidRPr="004D2936" w:rsidRDefault="004D2936" w:rsidP="004D2936">
      <w:pPr>
        <w:shd w:val="clear" w:color="auto" w:fill="FFFFFF"/>
        <w:spacing w:after="120"/>
        <w:textAlignment w:val="baseline"/>
        <w:rPr>
          <w:color w:val="333333"/>
          <w:sz w:val="20"/>
          <w:szCs w:val="20"/>
          <w:lang w:val="es-MX" w:eastAsia="fr-FR"/>
        </w:rPr>
      </w:pPr>
    </w:p>
    <w:p w14:paraId="5EB9A705" w14:textId="77777777" w:rsidR="004D2936" w:rsidRPr="00693CEA" w:rsidRDefault="004D2936" w:rsidP="004D2936">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1349506C" w14:textId="77777777" w:rsidR="004D2936" w:rsidRPr="004D2936" w:rsidRDefault="004D2936" w:rsidP="004D2936">
      <w:pPr>
        <w:shd w:val="clear" w:color="auto" w:fill="FFFFFF"/>
        <w:spacing w:after="120"/>
        <w:textAlignment w:val="baseline"/>
        <w:rPr>
          <w:color w:val="333333"/>
          <w:sz w:val="20"/>
          <w:szCs w:val="20"/>
          <w:lang w:val="es-MX" w:eastAsia="fr-FR"/>
        </w:rPr>
      </w:pPr>
      <w:r w:rsidRPr="004D2936">
        <w:rPr>
          <w:noProof/>
          <w:color w:val="333333"/>
          <w:sz w:val="20"/>
          <w:szCs w:val="20"/>
          <w:lang w:val="es-MX" w:eastAsia="fr-FR"/>
        </w:rPr>
        <mc:AlternateContent>
          <mc:Choice Requires="wpg">
            <w:drawing>
              <wp:anchor distT="0" distB="0" distL="114300" distR="114300" simplePos="0" relativeHeight="251662336" behindDoc="0" locked="0" layoutInCell="1" allowOverlap="1" wp14:anchorId="34926D9D" wp14:editId="708402DD">
                <wp:simplePos x="0" y="0"/>
                <wp:positionH relativeFrom="column">
                  <wp:posOffset>571500</wp:posOffset>
                </wp:positionH>
                <wp:positionV relativeFrom="paragraph">
                  <wp:posOffset>252730</wp:posOffset>
                </wp:positionV>
                <wp:extent cx="5003800" cy="4876800"/>
                <wp:effectExtent l="0" t="0" r="6350" b="0"/>
                <wp:wrapNone/>
                <wp:docPr id="23" name="Group 23"/>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24" name="Group 24"/>
                        <wpg:cNvGrpSpPr/>
                        <wpg:grpSpPr>
                          <a:xfrm>
                            <a:off x="0" y="0"/>
                            <a:ext cx="2501900" cy="488950"/>
                            <a:chOff x="0" y="0"/>
                            <a:chExt cx="2501900" cy="488950"/>
                          </a:xfrm>
                        </wpg:grpSpPr>
                        <wps:wsp>
                          <wps:cNvPr id="25"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D084A" w14:textId="77777777" w:rsidR="004D2936" w:rsidRPr="004D2936" w:rsidRDefault="004D2936" w:rsidP="004D2936">
                                <w:pPr>
                                  <w:jc w:val="center"/>
                                  <w:rPr>
                                    <w:b/>
                                    <w:bCs/>
                                    <w:sz w:val="20"/>
                                    <w:szCs w:val="20"/>
                                  </w:rPr>
                                </w:pPr>
                                <w:r w:rsidRPr="004D2936">
                                  <w:rPr>
                                    <w:b/>
                                    <w:bCs/>
                                    <w:sz w:val="20"/>
                                    <w:szCs w:val="20"/>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3CB8A" w14:textId="77777777" w:rsidR="004D2936" w:rsidRPr="004D2936" w:rsidRDefault="004D2936" w:rsidP="004D2936">
                                <w:pPr>
                                  <w:jc w:val="center"/>
                                  <w:rPr>
                                    <w:b/>
                                    <w:bCs/>
                                    <w:color w:val="FFC000"/>
                                    <w:sz w:val="20"/>
                                    <w:szCs w:val="20"/>
                                  </w:rPr>
                                </w:pPr>
                                <w:r w:rsidRPr="004D2936">
                                  <w:rPr>
                                    <w:b/>
                                    <w:bCs/>
                                    <w:color w:val="FFC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635000" y="1117600"/>
                            <a:ext cx="2501900" cy="488950"/>
                            <a:chOff x="0" y="0"/>
                            <a:chExt cx="2501900" cy="488950"/>
                          </a:xfrm>
                        </wpg:grpSpPr>
                        <wps:wsp>
                          <wps:cNvPr id="28"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E419A4" w14:textId="77777777" w:rsidR="004D2936" w:rsidRPr="004D2936" w:rsidRDefault="004D2936" w:rsidP="004D2936">
                                <w:pPr>
                                  <w:jc w:val="center"/>
                                  <w:rPr>
                                    <w:b/>
                                    <w:bCs/>
                                    <w:sz w:val="20"/>
                                    <w:szCs w:val="20"/>
                                  </w:rPr>
                                </w:pPr>
                                <w:r w:rsidRPr="004D2936">
                                  <w:rPr>
                                    <w:b/>
                                    <w:bCs/>
                                    <w:sz w:val="20"/>
                                    <w:szCs w:val="20"/>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87E5E" w14:textId="77777777" w:rsidR="004D2936" w:rsidRPr="004D2936" w:rsidRDefault="004D2936" w:rsidP="004D2936">
                                <w:pPr>
                                  <w:jc w:val="center"/>
                                  <w:rPr>
                                    <w:b/>
                                    <w:bCs/>
                                    <w:color w:val="00B050"/>
                                    <w:sz w:val="20"/>
                                    <w:szCs w:val="20"/>
                                  </w:rPr>
                                </w:pPr>
                                <w:r w:rsidRPr="004D2936">
                                  <w:rPr>
                                    <w:b/>
                                    <w:bCs/>
                                    <w:color w:val="00B05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1219200" y="2209800"/>
                            <a:ext cx="2501900" cy="488950"/>
                            <a:chOff x="0" y="12700"/>
                            <a:chExt cx="2501900" cy="488950"/>
                          </a:xfrm>
                        </wpg:grpSpPr>
                        <wps:wsp>
                          <wps:cNvPr id="31"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4DB87" w14:textId="77777777" w:rsidR="004D2936" w:rsidRPr="004D2936" w:rsidRDefault="004D2936" w:rsidP="004D2936">
                                <w:pPr>
                                  <w:jc w:val="center"/>
                                  <w:rPr>
                                    <w:b/>
                                    <w:bCs/>
                                    <w:sz w:val="20"/>
                                    <w:szCs w:val="20"/>
                                  </w:rPr>
                                </w:pPr>
                                <w:r w:rsidRPr="004D2936">
                                  <w:rPr>
                                    <w:b/>
                                    <w:bCs/>
                                    <w:sz w:val="20"/>
                                    <w:szCs w:val="20"/>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F69BCA" w14:textId="77777777" w:rsidR="004D2936" w:rsidRPr="004D2936" w:rsidRDefault="004D2936" w:rsidP="004D2936">
                                <w:pPr>
                                  <w:jc w:val="center"/>
                                  <w:rPr>
                                    <w:b/>
                                    <w:bCs/>
                                    <w:color w:val="FF0000"/>
                                    <w:sz w:val="20"/>
                                    <w:szCs w:val="20"/>
                                  </w:rPr>
                                </w:pPr>
                                <w:r w:rsidRPr="004D2936">
                                  <w:rPr>
                                    <w:b/>
                                    <w:bCs/>
                                    <w:color w:val="FF0000"/>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1803400" y="3295650"/>
                            <a:ext cx="2501900" cy="488950"/>
                            <a:chOff x="0" y="19050"/>
                            <a:chExt cx="2501900" cy="488950"/>
                          </a:xfrm>
                        </wpg:grpSpPr>
                        <wps:wsp>
                          <wps:cNvPr id="34"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374BD" w14:textId="77777777" w:rsidR="004D2936" w:rsidRPr="004D2936" w:rsidRDefault="004D2936" w:rsidP="004D2936">
                                <w:pPr>
                                  <w:jc w:val="center"/>
                                  <w:rPr>
                                    <w:b/>
                                    <w:bCs/>
                                    <w:sz w:val="20"/>
                                    <w:szCs w:val="20"/>
                                  </w:rPr>
                                </w:pPr>
                                <w:r w:rsidRPr="004D2936">
                                  <w:rPr>
                                    <w:b/>
                                    <w:bCs/>
                                    <w:sz w:val="20"/>
                                    <w:szCs w:val="20"/>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26720" w14:textId="77777777" w:rsidR="004D2936" w:rsidRPr="004D2936" w:rsidRDefault="004D2936" w:rsidP="004D2936">
                                <w:pPr>
                                  <w:jc w:val="center"/>
                                  <w:rPr>
                                    <w:b/>
                                    <w:bCs/>
                                    <w:color w:val="7030A0"/>
                                    <w:sz w:val="20"/>
                                    <w:szCs w:val="20"/>
                                  </w:rPr>
                                </w:pPr>
                                <w:r w:rsidRPr="004D2936">
                                  <w:rPr>
                                    <w:b/>
                                    <w:bCs/>
                                    <w:color w:val="7030A0"/>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2501900" y="4387850"/>
                            <a:ext cx="2501900" cy="488950"/>
                            <a:chOff x="0" y="19050"/>
                            <a:chExt cx="2501900" cy="488950"/>
                          </a:xfrm>
                        </wpg:grpSpPr>
                        <wps:wsp>
                          <wps:cNvPr id="3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B291F" w14:textId="77777777" w:rsidR="004D2936" w:rsidRPr="004D2936" w:rsidRDefault="004D2936" w:rsidP="004D2936">
                                <w:pPr>
                                  <w:jc w:val="center"/>
                                  <w:rPr>
                                    <w:b/>
                                    <w:bCs/>
                                    <w:sz w:val="20"/>
                                    <w:szCs w:val="20"/>
                                  </w:rPr>
                                </w:pPr>
                                <w:r w:rsidRPr="004D2936">
                                  <w:rPr>
                                    <w:b/>
                                    <w:bCs/>
                                    <w:sz w:val="20"/>
                                    <w:szCs w:val="20"/>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52C5B" w14:textId="77777777" w:rsidR="004D2936" w:rsidRPr="004D2936" w:rsidRDefault="004D2936" w:rsidP="004D2936">
                                <w:pPr>
                                  <w:jc w:val="center"/>
                                  <w:rPr>
                                    <w:b/>
                                    <w:bCs/>
                                    <w:color w:val="00B0F0"/>
                                    <w:sz w:val="20"/>
                                    <w:szCs w:val="20"/>
                                  </w:rPr>
                                </w:pPr>
                                <w:r w:rsidRPr="004D2936">
                                  <w:rPr>
                                    <w:b/>
                                    <w:bCs/>
                                    <w:color w:val="00B0F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4926D9D" id="Group 23" o:spid="_x0000_s1026" style="position:absolute;margin-left:45pt;margin-top:19.9pt;width:394pt;height:384pt;z-index:251662336;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">
                <v:group id="Group 24" o:spid="_x0000_s1027"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lowchart: Preparation 2" o:spid="_x0000_s1028"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" adj="-11796480,,5400" path="m,5000l849,,8000,r2000,5000l8000,10000r-6000,l,5000xe" fillcolor="#ffc000" stroked="f" strokeweight="1pt">
                    <v:stroke joinstyle="miter"/>
                    <v:formulas/>
                    <v:path arrowok="t" o:connecttype="custom" o:connectlocs="0,244475;212411,0;2001520,0;2501900,244475;2001520,488950;500380,488950;0,244475" o:connectangles="0,0,0,0,0,0,0" textboxrect="0,0,10000,10000"/>
                    <v:textbox>
                      <w:txbxContent>
                        <w:p w14:paraId="304D084A" w14:textId="77777777" w:rsidR="004D2936" w:rsidRPr="004D2936" w:rsidRDefault="004D2936" w:rsidP="004D2936">
                          <w:pPr>
                            <w:jc w:val="center"/>
                            <w:rPr>
                              <w:b/>
                              <w:bCs/>
                              <w:sz w:val="20"/>
                              <w:szCs w:val="20"/>
                            </w:rPr>
                          </w:pPr>
                          <w:r w:rsidRPr="004D2936">
                            <w:rPr>
                              <w:b/>
                              <w:bCs/>
                              <w:sz w:val="20"/>
                              <w:szCs w:val="20"/>
                            </w:rPr>
                            <w:t>Requirement Analysis</w:t>
                          </w:r>
                        </w:p>
                      </w:txbxContent>
                    </v:textbox>
                  </v:shape>
                  <v:shape id="Rectangle 5" o:spid="_x0000_s1029"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1643CB8A" w14:textId="77777777" w:rsidR="004D2936" w:rsidRPr="004D2936" w:rsidRDefault="004D2936" w:rsidP="004D2936">
                          <w:pPr>
                            <w:jc w:val="center"/>
                            <w:rPr>
                              <w:b/>
                              <w:bCs/>
                              <w:color w:val="FFC000"/>
                              <w:sz w:val="20"/>
                              <w:szCs w:val="20"/>
                            </w:rPr>
                          </w:pPr>
                          <w:r w:rsidRPr="004D2936">
                            <w:rPr>
                              <w:b/>
                              <w:bCs/>
                              <w:color w:val="FFC000"/>
                              <w:sz w:val="20"/>
                              <w:szCs w:val="20"/>
                            </w:rPr>
                            <w:t>1</w:t>
                          </w:r>
                        </w:p>
                      </w:txbxContent>
                    </v:textbox>
                  </v:shape>
                </v:group>
                <v:group id="Group 27" o:spid="_x0000_s1030"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lowchart: Preparation 2" o:spid="_x0000_s1031"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" adj="-11796480,,5400" path="m,5000l849,,8000,r2000,5000l8000,10000r-6000,l,5000xe" fillcolor="#00b050" stroked="f" strokeweight="1pt">
                    <v:stroke joinstyle="miter"/>
                    <v:formulas/>
                    <v:path arrowok="t" o:connecttype="custom" o:connectlocs="0,244475;212411,0;2001520,0;2501900,244475;2001520,488950;500380,488950;0,244475" o:connectangles="0,0,0,0,0,0,0" textboxrect="0,0,10000,10000"/>
                    <v:textbox>
                      <w:txbxContent>
                        <w:p w14:paraId="41E419A4" w14:textId="77777777" w:rsidR="004D2936" w:rsidRPr="004D2936" w:rsidRDefault="004D2936" w:rsidP="004D2936">
                          <w:pPr>
                            <w:jc w:val="center"/>
                            <w:rPr>
                              <w:b/>
                              <w:bCs/>
                              <w:sz w:val="20"/>
                              <w:szCs w:val="20"/>
                            </w:rPr>
                          </w:pPr>
                          <w:r w:rsidRPr="004D2936">
                            <w:rPr>
                              <w:b/>
                              <w:bCs/>
                              <w:sz w:val="20"/>
                              <w:szCs w:val="20"/>
                            </w:rPr>
                            <w:t>Design</w:t>
                          </w:r>
                        </w:p>
                      </w:txbxContent>
                    </v:textbox>
                  </v:shape>
                  <v:shape id="Rectangle 5" o:spid="_x0000_s1032"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66B87E5E" w14:textId="77777777" w:rsidR="004D2936" w:rsidRPr="004D2936" w:rsidRDefault="004D2936" w:rsidP="004D2936">
                          <w:pPr>
                            <w:jc w:val="center"/>
                            <w:rPr>
                              <w:b/>
                              <w:bCs/>
                              <w:color w:val="00B050"/>
                              <w:sz w:val="20"/>
                              <w:szCs w:val="20"/>
                            </w:rPr>
                          </w:pPr>
                          <w:r w:rsidRPr="004D2936">
                            <w:rPr>
                              <w:b/>
                              <w:bCs/>
                              <w:color w:val="00B050"/>
                              <w:sz w:val="20"/>
                              <w:szCs w:val="20"/>
                            </w:rPr>
                            <w:t>2</w:t>
                          </w:r>
                        </w:p>
                      </w:txbxContent>
                    </v:textbox>
                  </v:shape>
                </v:group>
                <v:group id="Group 30" o:spid="_x0000_s1033"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lowchart: Preparation 2" o:spid="_x0000_s1034"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" adj="-11796480,,5400" path="m,5000l849,,8000,r2000,5000l8000,10000r-6000,l,5000xe" fillcolor="red" stroked="f" strokeweight="1pt">
                    <v:stroke joinstyle="miter"/>
                    <v:formulas/>
                    <v:path arrowok="t" o:connecttype="custom" o:connectlocs="0,244475;212411,0;2001520,0;2501900,244475;2001520,488950;500380,488950;0,244475" o:connectangles="0,0,0,0,0,0,0" textboxrect="0,0,10000,10000"/>
                    <v:textbox>
                      <w:txbxContent>
                        <w:p w14:paraId="4ED4DB87" w14:textId="77777777" w:rsidR="004D2936" w:rsidRPr="004D2936" w:rsidRDefault="004D2936" w:rsidP="004D2936">
                          <w:pPr>
                            <w:jc w:val="center"/>
                            <w:rPr>
                              <w:b/>
                              <w:bCs/>
                              <w:sz w:val="20"/>
                              <w:szCs w:val="20"/>
                            </w:rPr>
                          </w:pPr>
                          <w:r w:rsidRPr="004D2936">
                            <w:rPr>
                              <w:b/>
                              <w:bCs/>
                              <w:sz w:val="20"/>
                              <w:szCs w:val="20"/>
                            </w:rPr>
                            <w:t>Development</w:t>
                          </w:r>
                        </w:p>
                      </w:txbxContent>
                    </v:textbox>
                  </v:shape>
                  <v:shape id="Rectangle 5" o:spid="_x0000_s1035"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56F69BCA" w14:textId="77777777" w:rsidR="004D2936" w:rsidRPr="004D2936" w:rsidRDefault="004D2936" w:rsidP="004D2936">
                          <w:pPr>
                            <w:jc w:val="center"/>
                            <w:rPr>
                              <w:b/>
                              <w:bCs/>
                              <w:color w:val="FF0000"/>
                              <w:sz w:val="20"/>
                              <w:szCs w:val="20"/>
                            </w:rPr>
                          </w:pPr>
                          <w:r w:rsidRPr="004D2936">
                            <w:rPr>
                              <w:b/>
                              <w:bCs/>
                              <w:color w:val="FF0000"/>
                              <w:sz w:val="20"/>
                              <w:szCs w:val="20"/>
                            </w:rPr>
                            <w:t>3</w:t>
                          </w:r>
                        </w:p>
                      </w:txbxContent>
                    </v:textbox>
                  </v:shape>
                </v:group>
                <v:group id="Group 33" o:spid="_x0000_s1036"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lowchart: Preparation 2" o:spid="_x0000_s1037"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" adj="-11796480,,5400" path="m,5000l849,,8000,r2000,5000l8000,10000r-6000,l,5000xe" fillcolor="#7030a0" stroked="f" strokeweight="1pt">
                    <v:stroke joinstyle="miter"/>
                    <v:formulas/>
                    <v:path arrowok="t" o:connecttype="custom" o:connectlocs="0,244475;212411,0;2001520,0;2501900,244475;2001520,488950;500380,488950;0,244475" o:connectangles="0,0,0,0,0,0,0" textboxrect="0,0,10000,10000"/>
                    <v:textbox>
                      <w:txbxContent>
                        <w:p w14:paraId="4DC374BD" w14:textId="77777777" w:rsidR="004D2936" w:rsidRPr="004D2936" w:rsidRDefault="004D2936" w:rsidP="004D2936">
                          <w:pPr>
                            <w:jc w:val="center"/>
                            <w:rPr>
                              <w:b/>
                              <w:bCs/>
                              <w:sz w:val="20"/>
                              <w:szCs w:val="20"/>
                            </w:rPr>
                          </w:pPr>
                          <w:r w:rsidRPr="004D2936">
                            <w:rPr>
                              <w:b/>
                              <w:bCs/>
                              <w:sz w:val="20"/>
                              <w:szCs w:val="20"/>
                            </w:rPr>
                            <w:t>Testing</w:t>
                          </w:r>
                        </w:p>
                      </w:txbxContent>
                    </v:textbox>
                  </v:shape>
                  <v:shape id="Rectangle 5" o:spid="_x0000_s1038"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5E626720" w14:textId="77777777" w:rsidR="004D2936" w:rsidRPr="004D2936" w:rsidRDefault="004D2936" w:rsidP="004D2936">
                          <w:pPr>
                            <w:jc w:val="center"/>
                            <w:rPr>
                              <w:b/>
                              <w:bCs/>
                              <w:color w:val="7030A0"/>
                              <w:sz w:val="20"/>
                              <w:szCs w:val="20"/>
                            </w:rPr>
                          </w:pPr>
                          <w:r w:rsidRPr="004D2936">
                            <w:rPr>
                              <w:b/>
                              <w:bCs/>
                              <w:color w:val="7030A0"/>
                              <w:sz w:val="20"/>
                              <w:szCs w:val="20"/>
                            </w:rPr>
                            <w:t>4</w:t>
                          </w:r>
                        </w:p>
                      </w:txbxContent>
                    </v:textbox>
                  </v:shape>
                </v:group>
                <v:group id="Group 36" o:spid="_x0000_s1039"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owchart: Preparation 2" o:spid="_x0000_s1040"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" adj="-11796480,,5400" path="m,5000l849,,8000,r2000,5000l8000,10000r-6000,l,5000xe" fillcolor="#00b0f0" stroked="f" strokeweight="1pt">
                    <v:stroke joinstyle="miter"/>
                    <v:formulas/>
                    <v:path arrowok="t" o:connecttype="custom" o:connectlocs="0,244475;212411,0;2001520,0;2501900,244475;2001520,488950;500380,488950;0,244475" o:connectangles="0,0,0,0,0,0,0" textboxrect="0,0,10000,10000"/>
                    <v:textbox>
                      <w:txbxContent>
                        <w:p w14:paraId="001B291F" w14:textId="77777777" w:rsidR="004D2936" w:rsidRPr="004D2936" w:rsidRDefault="004D2936" w:rsidP="004D2936">
                          <w:pPr>
                            <w:jc w:val="center"/>
                            <w:rPr>
                              <w:b/>
                              <w:bCs/>
                              <w:sz w:val="20"/>
                              <w:szCs w:val="20"/>
                            </w:rPr>
                          </w:pPr>
                          <w:r w:rsidRPr="004D2936">
                            <w:rPr>
                              <w:b/>
                              <w:bCs/>
                              <w:sz w:val="20"/>
                              <w:szCs w:val="20"/>
                            </w:rPr>
                            <w:t>Maintenance</w:t>
                          </w:r>
                        </w:p>
                      </w:txbxContent>
                    </v:textbox>
                  </v:shape>
                  <v:shape id="Rectangle 5" o:spid="_x0000_s1041"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2D052C5B" w14:textId="77777777" w:rsidR="004D2936" w:rsidRPr="004D2936" w:rsidRDefault="004D2936" w:rsidP="004D2936">
                          <w:pPr>
                            <w:jc w:val="center"/>
                            <w:rPr>
                              <w:b/>
                              <w:bCs/>
                              <w:color w:val="00B0F0"/>
                              <w:sz w:val="20"/>
                              <w:szCs w:val="20"/>
                            </w:rPr>
                          </w:pPr>
                          <w:r w:rsidRPr="004D2936">
                            <w:rPr>
                              <w:b/>
                              <w:bCs/>
                              <w:color w:val="00B0F0"/>
                              <w:sz w:val="20"/>
                              <w:szCs w:val="20"/>
                            </w:rPr>
                            <w:t>5</w:t>
                          </w:r>
                        </w:p>
                      </w:txbxContent>
                    </v:textbox>
                  </v:shape>
                </v:group>
                <v:shape id="Graphic 55" o:spid="_x0000_s1042"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3"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4"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5"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7E9EFE65" w14:textId="77777777" w:rsidR="004D2936" w:rsidRPr="004D2936" w:rsidRDefault="004D2936" w:rsidP="004D2936">
      <w:pPr>
        <w:shd w:val="clear" w:color="auto" w:fill="FFFFFF"/>
        <w:spacing w:after="120"/>
        <w:textAlignment w:val="baseline"/>
        <w:rPr>
          <w:color w:val="333333"/>
          <w:sz w:val="20"/>
          <w:szCs w:val="20"/>
          <w:lang w:val="es-MX" w:eastAsia="fr-FR"/>
        </w:rPr>
      </w:pPr>
    </w:p>
    <w:sectPr w:rsidR="004D2936" w:rsidRPr="004D29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6D215" w14:textId="77777777" w:rsidR="00B17A68" w:rsidRDefault="00B17A68" w:rsidP="008139AA">
      <w:r>
        <w:separator/>
      </w:r>
    </w:p>
  </w:endnote>
  <w:endnote w:type="continuationSeparator" w:id="0">
    <w:p w14:paraId="6D1F60A2" w14:textId="77777777" w:rsidR="00B17A68" w:rsidRDefault="00B17A68"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E5428A29-9534-4935-9E61-2EC90118550F}"/>
    <w:embedBold r:id="rId2" w:fontKey="{022004AA-919F-46C5-8398-130913370B34}"/>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47203EA4-0EC3-46E0-8716-0006918A16DD}"/>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6B4306FB-F8C3-4251-95A3-206EEA4D2C4D}"/>
  </w:font>
  <w:font w:name="Cambria Math">
    <w:panose1 w:val="02040503050406030204"/>
    <w:charset w:val="00"/>
    <w:family w:val="roman"/>
    <w:pitch w:val="variable"/>
    <w:sig w:usb0="E00006FF" w:usb1="420024FF" w:usb2="02000000" w:usb3="00000000" w:csb0="0000019F" w:csb1="00000000"/>
    <w:embedRegular r:id="rId5" w:fontKey="{5EF8E827-5B9D-4063-887C-A48036BDBA55}"/>
    <w:embedItalic r:id="rId6" w:fontKey="{3453B436-86D8-473B-82ED-6B0DACC7E3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6D293" w14:textId="77777777" w:rsidR="00B17A68" w:rsidRDefault="00B17A68" w:rsidP="008139AA">
      <w:r>
        <w:separator/>
      </w:r>
    </w:p>
  </w:footnote>
  <w:footnote w:type="continuationSeparator" w:id="0">
    <w:p w14:paraId="284F5AC1" w14:textId="77777777" w:rsidR="00B17A68" w:rsidRDefault="00B17A68"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701B6"/>
    <w:rsid w:val="004B4CD7"/>
    <w:rsid w:val="004D2936"/>
    <w:rsid w:val="00525AD4"/>
    <w:rsid w:val="00527EC1"/>
    <w:rsid w:val="005B35BF"/>
    <w:rsid w:val="00655490"/>
    <w:rsid w:val="00667E1D"/>
    <w:rsid w:val="006B52F0"/>
    <w:rsid w:val="007D3AF8"/>
    <w:rsid w:val="008139AA"/>
    <w:rsid w:val="008973AF"/>
    <w:rsid w:val="00985F31"/>
    <w:rsid w:val="00A3705A"/>
    <w:rsid w:val="00A52425"/>
    <w:rsid w:val="00A63E50"/>
    <w:rsid w:val="00A84F0D"/>
    <w:rsid w:val="00AE611F"/>
    <w:rsid w:val="00B17A68"/>
    <w:rsid w:val="00B25867"/>
    <w:rsid w:val="00C00E65"/>
    <w:rsid w:val="00C11F99"/>
    <w:rsid w:val="00C77CE5"/>
    <w:rsid w:val="00CE3FF8"/>
    <w:rsid w:val="00CF2A44"/>
    <w:rsid w:val="00D26968"/>
    <w:rsid w:val="00D43187"/>
    <w:rsid w:val="00D60DEC"/>
    <w:rsid w:val="00D778D1"/>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32DBA"/>
    <w:rsid w:val="0025423C"/>
    <w:rsid w:val="003E090D"/>
    <w:rsid w:val="00406136"/>
    <w:rsid w:val="00560EDF"/>
    <w:rsid w:val="008E1E52"/>
    <w:rsid w:val="00A977AD"/>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341</Words>
  <Characters>1948</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Adventure Works Cycles</vt:lpstr>
      <vt:lpstr>        </vt:lpstr>
      <vt:lpstr>        Mathematical Equation:</vt:lpstr>
      <vt:lpstr>Product Overview</vt:lpstr>
    </vt:vector>
  </TitlesOfParts>
  <Company/>
  <LinksUpToDate>false</LinksUpToDate>
  <CharactersWithSpaces>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3</cp:revision>
  <dcterms:created xsi:type="dcterms:W3CDTF">2021-02-23T07:47:00Z</dcterms:created>
  <dcterms:modified xsi:type="dcterms:W3CDTF">2021-06-02T17:45:00Z</dcterms:modified>
</cp:coreProperties>
</file>